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A17683B" w14:textId="7C564837" w:rsidR="00E97402" w:rsidRDefault="00E97402">
      <w:pPr>
        <w:pStyle w:val="Text"/>
        <w:ind w:firstLine="0"/>
        <w:rPr>
          <w:sz w:val="18"/>
          <w:szCs w:val="18"/>
        </w:rPr>
      </w:pPr>
      <w:r>
        <w:rPr>
          <w:sz w:val="18"/>
          <w:szCs w:val="18"/>
        </w:rPr>
        <w:footnoteReference w:customMarkFollows="1" w:id="1"/>
        <w:sym w:font="Symbol" w:char="F020"/>
      </w:r>
    </w:p>
    <w:p w14:paraId="1F068198" w14:textId="1EB563AE" w:rsidR="00E97402" w:rsidRPr="00171D91" w:rsidRDefault="00E97402">
      <w:pPr>
        <w:pStyle w:val="Ttulo"/>
        <w:framePr w:wrap="notBeside"/>
        <w:rPr>
          <w:lang w:val="pt-BR"/>
        </w:rPr>
      </w:pPr>
      <w:r w:rsidRPr="00171D91">
        <w:rPr>
          <w:i/>
          <w:iCs/>
          <w:lang w:val="pt-BR"/>
        </w:rPr>
        <w:t xml:space="preserve"> </w:t>
      </w:r>
      <w:r w:rsidR="00171D91">
        <w:rPr>
          <w:lang w:val="pt-BR"/>
        </w:rPr>
        <w:t xml:space="preserve">Simulação de possível melhora de mobilidade e redução de custo </w:t>
      </w:r>
      <w:r w:rsidR="00AA3175">
        <w:rPr>
          <w:lang w:val="pt-BR"/>
        </w:rPr>
        <w:t xml:space="preserve">de viagem </w:t>
      </w:r>
      <w:r w:rsidR="00171D91">
        <w:rPr>
          <w:lang w:val="pt-BR"/>
        </w:rPr>
        <w:t xml:space="preserve">entre </w:t>
      </w:r>
      <w:r w:rsidR="005374B1">
        <w:rPr>
          <w:lang w:val="pt-BR"/>
        </w:rPr>
        <w:t xml:space="preserve">as cidades de </w:t>
      </w:r>
      <w:r w:rsidR="00171D91">
        <w:rPr>
          <w:lang w:val="pt-BR"/>
        </w:rPr>
        <w:t>Itajaí e Navegantes</w:t>
      </w:r>
    </w:p>
    <w:p w14:paraId="57A655BF" w14:textId="7896F1F8" w:rsidR="00E97402" w:rsidRPr="00CD18A5" w:rsidRDefault="00171D91">
      <w:pPr>
        <w:pStyle w:val="Authors"/>
        <w:framePr w:wrap="notBeside"/>
        <w:rPr>
          <w:lang w:val="pt-BR"/>
        </w:rPr>
      </w:pPr>
      <w:r w:rsidRPr="00CD18A5">
        <w:rPr>
          <w:lang w:val="pt-BR"/>
        </w:rPr>
        <w:t>Adson M</w:t>
      </w:r>
      <w:r w:rsidR="00CD18A5" w:rsidRPr="00CD18A5">
        <w:rPr>
          <w:lang w:val="pt-BR"/>
        </w:rPr>
        <w:t>arques da Silva</w:t>
      </w:r>
      <w:r w:rsidRPr="00CD18A5">
        <w:rPr>
          <w:lang w:val="pt-BR"/>
        </w:rPr>
        <w:t xml:space="preserve"> Est</w:t>
      </w:r>
      <w:r w:rsidR="00CD18A5" w:rsidRPr="00CD18A5">
        <w:rPr>
          <w:lang w:val="pt-BR"/>
        </w:rPr>
        <w:t>eves, Alisson Steffens Henrique e</w:t>
      </w:r>
      <w:r w:rsidRPr="00CD18A5">
        <w:rPr>
          <w:lang w:val="pt-BR"/>
        </w:rPr>
        <w:t xml:space="preserve"> Augusto </w:t>
      </w:r>
      <w:r w:rsidR="00E0476E">
        <w:rPr>
          <w:lang w:val="pt-BR"/>
        </w:rPr>
        <w:t xml:space="preserve">C. </w:t>
      </w:r>
      <w:proofErr w:type="spellStart"/>
      <w:r w:rsidRPr="00CD18A5">
        <w:rPr>
          <w:lang w:val="pt-BR"/>
        </w:rPr>
        <w:t>Plus</w:t>
      </w:r>
      <w:r w:rsidR="00CD18A5" w:rsidRPr="00CD18A5">
        <w:rPr>
          <w:lang w:val="pt-BR"/>
        </w:rPr>
        <w:t>c</w:t>
      </w:r>
      <w:r w:rsidRPr="00CD18A5">
        <w:rPr>
          <w:lang w:val="pt-BR"/>
        </w:rPr>
        <w:t>hkat</w:t>
      </w:r>
      <w:proofErr w:type="spellEnd"/>
    </w:p>
    <w:p w14:paraId="23345CB3" w14:textId="3927ECDD" w:rsidR="00E97402" w:rsidRDefault="00E97402">
      <w:pPr>
        <w:pStyle w:val="Abstract"/>
      </w:pPr>
      <w:r>
        <w:rPr>
          <w:i/>
          <w:iCs/>
        </w:rPr>
        <w:t>Abstract</w:t>
      </w:r>
      <w:r>
        <w:t xml:space="preserve">—These instructions give you guidelines for preparing papers for IEEE </w:t>
      </w:r>
      <w:r w:rsidR="00C621D6">
        <w:t>Transactions</w:t>
      </w:r>
      <w:r>
        <w:t xml:space="preserve"> and </w:t>
      </w:r>
      <w:r w:rsidR="00C621D6">
        <w:t>Journals</w:t>
      </w:r>
      <w:r>
        <w:rPr>
          <w:i/>
          <w:iCs/>
        </w:rPr>
        <w:t>.</w:t>
      </w:r>
      <w:r>
        <w:t xml:space="preserve"> Use this document as a template if you are using Microsoft </w:t>
      </w:r>
      <w:r>
        <w:rPr>
          <w:i/>
          <w:iCs/>
        </w:rPr>
        <w:t>Word</w:t>
      </w:r>
      <w:r>
        <w:t xml:space="preserve"> 6.0 or later. Otherwise, use this document as an instruction set. The electronic file of your paper will be formatted further at IEEE. </w:t>
      </w:r>
      <w:r w:rsidR="00392DBA">
        <w:t>Paper titles should be written in uppercase and lowercase letters, not all uppercase. Avoid writing long formulas with subscripts in the title; short formulas that identify the elements are fine (e.g., "</w:t>
      </w:r>
      <w:proofErr w:type="spellStart"/>
      <w:r w:rsidR="00392DBA">
        <w:t>Nd</w:t>
      </w:r>
      <w:proofErr w:type="spellEnd"/>
      <w:r w:rsidR="00392DBA">
        <w:t xml:space="preserve">–Fe–B"). Do not write “(Invited)” in the title. Full names of authors are preferred in the author field, but are not required. Put a space between authors’ initials. </w:t>
      </w:r>
      <w:r>
        <w:t>Define all symbols used in the abstract. Do not cite references in the abstract. Do not delete the blank line immediately above the abstract; it sets the footnote at the bottom of this column.</w:t>
      </w:r>
      <w:r w:rsidR="00D5536F">
        <w:t xml:space="preserve"> </w:t>
      </w:r>
    </w:p>
    <w:p w14:paraId="2AD5107A" w14:textId="77777777" w:rsidR="00E97402" w:rsidRDefault="00E97402"/>
    <w:p w14:paraId="4AE5DCCE" w14:textId="79E23BA7" w:rsidR="00E97402" w:rsidRDefault="00E97402">
      <w:pPr>
        <w:pStyle w:val="IndexTerms"/>
      </w:pPr>
      <w:bookmarkStart w:id="0" w:name="PointTmp"/>
      <w:r>
        <w:rPr>
          <w:i/>
          <w:iCs/>
        </w:rPr>
        <w:t>Index Terms</w:t>
      </w:r>
      <w:r>
        <w:t>—</w:t>
      </w:r>
      <w:r w:rsidR="00D5536F">
        <w:t xml:space="preserve">Enter </w:t>
      </w:r>
      <w:r>
        <w:t xml:space="preserve">key words or phrases in alphabetical order, separated by commas. For a list of suggested keywords, send a blank e-mail to </w:t>
      </w:r>
      <w:hyperlink r:id="rId8" w:history="1">
        <w:r>
          <w:rPr>
            <w:rStyle w:val="Hyperlink"/>
          </w:rPr>
          <w:t>keywords@ieee.org</w:t>
        </w:r>
      </w:hyperlink>
      <w:r>
        <w:t xml:space="preserve"> or visit </w:t>
      </w:r>
      <w:hyperlink r:id="rId9" w:history="1">
        <w:r w:rsidRPr="00F65266">
          <w:rPr>
            <w:rStyle w:val="Hyperlink"/>
            <w:b w:val="0"/>
            <w:bCs w:val="0"/>
            <w:szCs w:val="20"/>
          </w:rPr>
          <w:t>http://www.ieee.org/organizations/pubs/ani_prod/keywrd98.txt</w:t>
        </w:r>
      </w:hyperlink>
    </w:p>
    <w:p w14:paraId="6F54A56C" w14:textId="77777777" w:rsidR="00E97402" w:rsidRDefault="00E97402"/>
    <w:bookmarkEnd w:id="0"/>
    <w:p w14:paraId="1D5B113B" w14:textId="1341A27C" w:rsidR="00E97402" w:rsidRDefault="00706004">
      <w:pPr>
        <w:pStyle w:val="Ttulo1"/>
      </w:pPr>
      <w:proofErr w:type="spellStart"/>
      <w:r>
        <w:t>Introdução</w:t>
      </w:r>
      <w:proofErr w:type="spellEnd"/>
    </w:p>
    <w:p w14:paraId="49B0B49D" w14:textId="262259EC" w:rsidR="00E97402" w:rsidRDefault="0090608B">
      <w:pPr>
        <w:pStyle w:val="Text"/>
        <w:keepNext/>
        <w:framePr w:dropCap="drop" w:lines="2" w:wrap="auto" w:vAnchor="text" w:hAnchor="text"/>
        <w:spacing w:line="480" w:lineRule="exact"/>
        <w:ind w:firstLine="0"/>
        <w:rPr>
          <w:smallCaps/>
          <w:position w:val="-3"/>
          <w:sz w:val="56"/>
          <w:szCs w:val="56"/>
        </w:rPr>
      </w:pPr>
      <w:del w:id="1" w:author="Adson Estevesa" w:date="2016-12-07T15:07:00Z">
        <w:r w:rsidDel="00A33F00">
          <w:rPr>
            <w:position w:val="-3"/>
            <w:sz w:val="56"/>
            <w:szCs w:val="56"/>
            <w:lang w:val="pt-BR"/>
          </w:rPr>
          <w:delText>C</w:delText>
        </w:r>
      </w:del>
      <w:ins w:id="2" w:author="Adson Estevesa" w:date="2016-12-07T15:07:00Z">
        <w:del w:id="3" w:author="Alisson Steffens Henrique" w:date="2016-12-09T23:08:00Z">
          <w:r w:rsidR="00A33F00" w:rsidDel="00B82F60">
            <w:rPr>
              <w:position w:val="-3"/>
              <w:sz w:val="56"/>
              <w:szCs w:val="56"/>
              <w:lang w:val="pt-BR"/>
            </w:rPr>
            <w:delText>A</w:delText>
          </w:r>
        </w:del>
      </w:ins>
      <w:ins w:id="4" w:author="Alisson Steffens Henrique" w:date="2016-12-09T23:08:00Z">
        <w:r w:rsidR="00B82F60">
          <w:rPr>
            <w:position w:val="-3"/>
            <w:sz w:val="56"/>
            <w:szCs w:val="56"/>
            <w:lang w:val="pt-BR"/>
          </w:rPr>
          <w:t>H</w:t>
        </w:r>
      </w:ins>
      <w:commentRangeStart w:id="5"/>
    </w:p>
    <w:p w14:paraId="4BE340B6" w14:textId="6F93655C" w:rsidR="00706004" w:rsidRDefault="00B82F60">
      <w:pPr>
        <w:pStyle w:val="Text"/>
        <w:ind w:firstLine="0"/>
        <w:rPr>
          <w:lang w:val="pt-BR"/>
        </w:rPr>
      </w:pPr>
      <w:ins w:id="6" w:author="Alisson Steffens Henrique" w:date="2016-12-09T23:07:00Z">
        <w:r>
          <w:rPr>
            <w:lang w:val="pt-BR"/>
          </w:rPr>
          <w:t xml:space="preserve">ouve um aumento </w:t>
        </w:r>
      </w:ins>
      <w:ins w:id="7" w:author="Alisson Steffens Henrique" w:date="2016-12-09T23:08:00Z">
        <w:r>
          <w:rPr>
            <w:lang w:val="pt-BR"/>
          </w:rPr>
          <w:t>significativo na população de Itajaí e Navegantes desde</w:t>
        </w:r>
      </w:ins>
      <w:ins w:id="8" w:author="Alisson Steffens Henrique" w:date="2016-12-09T23:09:00Z">
        <w:r>
          <w:rPr>
            <w:lang w:val="pt-BR"/>
          </w:rPr>
          <w:t xml:space="preserve"> </w:t>
        </w:r>
      </w:ins>
      <w:ins w:id="9" w:author="Alisson Steffens Henrique" w:date="2016-12-09T23:08:00Z">
        <w:r>
          <w:rPr>
            <w:lang w:val="pt-BR"/>
          </w:rPr>
          <w:t xml:space="preserve">a </w:t>
        </w:r>
      </w:ins>
      <w:ins w:id="10" w:author="Alisson Steffens Henrique" w:date="2016-12-09T23:09:00Z">
        <w:r>
          <w:rPr>
            <w:lang w:val="pt-BR"/>
          </w:rPr>
          <w:t>última pesquisa em 2000</w:t>
        </w:r>
      </w:ins>
      <w:del w:id="11" w:author="Adson Estevesa" w:date="2016-12-07T15:07:00Z">
        <w:r w:rsidR="0090608B" w:rsidDel="00A33F00">
          <w:rPr>
            <w:smallCaps/>
            <w:lang w:val="pt-BR"/>
          </w:rPr>
          <w:delText>OM</w:delText>
        </w:r>
      </w:del>
      <w:del w:id="12" w:author="Alisson Steffens Henrique" w:date="2016-12-09T23:07:00Z">
        <w:r w:rsidR="0090608B" w:rsidRPr="0090608B" w:rsidDel="00B82F60">
          <w:rPr>
            <w:lang w:val="pt-BR"/>
          </w:rPr>
          <w:delText xml:space="preserve"> </w:delText>
        </w:r>
      </w:del>
      <w:ins w:id="13" w:author="Adson Estevesa" w:date="2016-12-07T15:08:00Z">
        <w:del w:id="14" w:author="Alisson Steffens Henrique" w:date="2016-12-09T23:07:00Z">
          <w:r w:rsidR="00A33F00" w:rsidDel="00B82F60">
            <w:rPr>
              <w:lang w:val="pt-BR"/>
            </w:rPr>
            <w:delText xml:space="preserve">população </w:delText>
          </w:r>
        </w:del>
        <w:del w:id="15" w:author="Alisson Steffens Henrique" w:date="2016-12-09T19:13:00Z">
          <w:r w:rsidR="00A33F00" w:rsidDel="00366310">
            <w:rPr>
              <w:lang w:val="pt-BR"/>
            </w:rPr>
            <w:delText>em</w:delText>
          </w:r>
        </w:del>
        <w:del w:id="16" w:author="Alisson Steffens Henrique" w:date="2016-12-09T23:07:00Z">
          <w:r w:rsidR="00A33F00" w:rsidDel="00B82F60">
            <w:rPr>
              <w:lang w:val="pt-BR"/>
            </w:rPr>
            <w:delText xml:space="preserve"> Itajaí e Navegantes</w:delText>
          </w:r>
        </w:del>
      </w:ins>
      <w:ins w:id="17" w:author="Adson Estevesa" w:date="2016-12-07T15:11:00Z">
        <w:del w:id="18" w:author="Alisson Steffens Henrique" w:date="2016-12-09T23:07:00Z">
          <w:r w:rsidR="003356E9" w:rsidDel="00B82F60">
            <w:rPr>
              <w:lang w:val="pt-BR"/>
            </w:rPr>
            <w:delText xml:space="preserve"> aumentou </w:delText>
          </w:r>
        </w:del>
        <w:del w:id="19" w:author="Alisson Steffens Henrique" w:date="2016-12-09T19:13:00Z">
          <w:r w:rsidR="003356E9" w:rsidDel="00366310">
            <w:rPr>
              <w:lang w:val="pt-BR"/>
            </w:rPr>
            <w:delText>em ambas as cidades</w:delText>
          </w:r>
        </w:del>
      </w:ins>
      <w:ins w:id="20" w:author="Adson Estevesa" w:date="2016-12-07T15:12:00Z">
        <w:del w:id="21" w:author="Alisson Steffens Henrique" w:date="2016-12-09T19:13:00Z">
          <w:r w:rsidR="003356E9" w:rsidDel="00366310">
            <w:rPr>
              <w:lang w:val="pt-BR"/>
            </w:rPr>
            <w:delText xml:space="preserve">, </w:delText>
          </w:r>
        </w:del>
        <w:del w:id="22" w:author="Alisson Steffens Henrique" w:date="2016-12-09T23:07:00Z">
          <w:r w:rsidR="003356E9" w:rsidDel="00B82F60">
            <w:rPr>
              <w:lang w:val="pt-BR"/>
            </w:rPr>
            <w:delText>desde a última pesquisa em 2000</w:delText>
          </w:r>
        </w:del>
      </w:ins>
      <w:commentRangeEnd w:id="5"/>
      <w:del w:id="23" w:author="Alisson Steffens Henrique" w:date="2016-12-09T23:07:00Z">
        <w:r w:rsidR="00AC4C24" w:rsidDel="00B82F60">
          <w:rPr>
            <w:rStyle w:val="Refdecomentrio"/>
          </w:rPr>
          <w:commentReference w:id="5"/>
        </w:r>
      </w:del>
      <w:ins w:id="24" w:author="Andre Luiz Maciel Santana" w:date="2016-12-09T22:19:00Z">
        <w:r w:rsidR="00AC4C24">
          <w:rPr>
            <w:lang w:val="pt-BR"/>
          </w:rPr>
          <w:t>.</w:t>
        </w:r>
      </w:ins>
      <w:ins w:id="25" w:author="Adson Estevesa" w:date="2016-12-07T15:12:00Z">
        <w:del w:id="26" w:author="Andre Luiz Maciel Santana" w:date="2016-12-09T22:19:00Z">
          <w:r w:rsidR="003356E9" w:rsidDel="00AC4C24">
            <w:rPr>
              <w:lang w:val="pt-BR"/>
            </w:rPr>
            <w:delText>,</w:delText>
          </w:r>
        </w:del>
        <w:r w:rsidR="003356E9">
          <w:rPr>
            <w:lang w:val="pt-BR"/>
          </w:rPr>
          <w:t xml:space="preserve"> </w:t>
        </w:r>
        <w:del w:id="27" w:author="Andre Luiz Maciel Santana" w:date="2016-12-09T22:19:00Z">
          <w:r w:rsidR="003356E9" w:rsidDel="00AC4C24">
            <w:rPr>
              <w:lang w:val="pt-BR"/>
            </w:rPr>
            <w:delText>c</w:delText>
          </w:r>
        </w:del>
      </w:ins>
      <w:ins w:id="28" w:author="Andre Luiz Maciel Santana" w:date="2016-12-09T22:19:00Z">
        <w:r w:rsidR="00AC4C24">
          <w:rPr>
            <w:lang w:val="pt-BR"/>
          </w:rPr>
          <w:t>C</w:t>
        </w:r>
      </w:ins>
      <w:ins w:id="29" w:author="Adson Estevesa" w:date="2016-12-07T15:12:00Z">
        <w:r w:rsidR="003356E9">
          <w:rPr>
            <w:lang w:val="pt-BR"/>
          </w:rPr>
          <w:t>erca de 16,7% em Itajaí e 4</w:t>
        </w:r>
      </w:ins>
      <w:ins w:id="30" w:author="Adson Estevesa" w:date="2016-12-07T15:13:00Z">
        <w:r w:rsidR="003356E9">
          <w:rPr>
            <w:lang w:val="pt-BR"/>
          </w:rPr>
          <w:t>5</w:t>
        </w:r>
      </w:ins>
      <w:ins w:id="31" w:author="Adson Estevesa" w:date="2016-12-07T15:12:00Z">
        <w:r w:rsidR="003356E9">
          <w:rPr>
            <w:lang w:val="pt-BR"/>
          </w:rPr>
          <w:t>,</w:t>
        </w:r>
      </w:ins>
      <w:ins w:id="32" w:author="Adson Estevesa" w:date="2016-12-07T15:13:00Z">
        <w:r w:rsidR="003356E9">
          <w:rPr>
            <w:lang w:val="pt-BR"/>
          </w:rPr>
          <w:t>8%</w:t>
        </w:r>
      </w:ins>
      <w:ins w:id="33" w:author="Adson Estevesa" w:date="2016-12-07T15:30:00Z">
        <w:r w:rsidR="003356E9">
          <w:rPr>
            <w:lang w:val="pt-BR"/>
          </w:rPr>
          <w:t xml:space="preserve"> em Navegantes</w:t>
        </w:r>
        <w:r w:rsidR="00654E38">
          <w:rPr>
            <w:lang w:val="pt-BR"/>
          </w:rPr>
          <w:t xml:space="preserve">, ainda com um aumento de 1,7% e </w:t>
        </w:r>
      </w:ins>
      <w:ins w:id="34" w:author="Adson Estevesa" w:date="2016-12-07T15:31:00Z">
        <w:r w:rsidR="00654E38">
          <w:rPr>
            <w:lang w:val="pt-BR"/>
          </w:rPr>
          <w:t xml:space="preserve"> 4,3% ao ano respectivamente</w:t>
        </w:r>
      </w:ins>
      <w:ins w:id="35" w:author="Adson Estevesa" w:date="2016-12-07T15:40:00Z">
        <w:r w:rsidR="00654E38">
          <w:rPr>
            <w:lang w:val="pt-BR"/>
          </w:rPr>
          <w:t>[7][8]</w:t>
        </w:r>
      </w:ins>
      <w:ins w:id="36" w:author="Adson Estevesa" w:date="2016-12-07T15:31:00Z">
        <w:r w:rsidR="00654E38">
          <w:rPr>
            <w:lang w:val="pt-BR"/>
          </w:rPr>
          <w:t>, com esse</w:t>
        </w:r>
      </w:ins>
      <w:del w:id="37" w:author="Adson Estevesa" w:date="2016-12-07T15:33:00Z">
        <w:r w:rsidR="0090608B" w:rsidDel="00654E38">
          <w:rPr>
            <w:lang w:val="pt-BR"/>
          </w:rPr>
          <w:delText>o</w:delText>
        </w:r>
      </w:del>
      <w:r w:rsidR="0090608B">
        <w:rPr>
          <w:lang w:val="pt-BR"/>
        </w:rPr>
        <w:t xml:space="preserve"> aumento do número </w:t>
      </w:r>
      <w:ins w:id="38" w:author="Adson Estevesa" w:date="2016-12-07T15:34:00Z">
        <w:r w:rsidR="00654E38">
          <w:rPr>
            <w:lang w:val="pt-BR"/>
          </w:rPr>
          <w:t>de habitantes, o de autom</w:t>
        </w:r>
      </w:ins>
      <w:ins w:id="39" w:author="Adson Estevesa" w:date="2016-12-07T15:35:00Z">
        <w:r w:rsidR="00654E38">
          <w:rPr>
            <w:lang w:val="pt-BR"/>
          </w:rPr>
          <w:t>óveis também é influ</w:t>
        </w:r>
      </w:ins>
      <w:ins w:id="40" w:author="Adson Estevesa" w:date="2016-12-07T15:37:00Z">
        <w:r w:rsidR="00654E38">
          <w:rPr>
            <w:lang w:val="pt-BR"/>
          </w:rPr>
          <w:t>enciado</w:t>
        </w:r>
      </w:ins>
      <w:ins w:id="41" w:author="Adson Estevesa" w:date="2016-12-07T15:38:00Z">
        <w:r w:rsidR="00654E38">
          <w:rPr>
            <w:lang w:val="pt-BR"/>
          </w:rPr>
          <w:t>,</w:t>
        </w:r>
      </w:ins>
      <w:ins w:id="42" w:author="Adson Estevesa" w:date="2016-12-07T15:37:00Z">
        <w:r w:rsidR="00654E38">
          <w:rPr>
            <w:lang w:val="pt-BR"/>
          </w:rPr>
          <w:t xml:space="preserve"> </w:t>
        </w:r>
      </w:ins>
      <w:del w:id="43" w:author="Adson Estevesa" w:date="2016-12-07T15:38:00Z">
        <w:r w:rsidR="0090608B" w:rsidDel="00654E38">
          <w:rPr>
            <w:lang w:val="pt-BR"/>
          </w:rPr>
          <w:delText xml:space="preserve">de automóveis na cidade de Itajaí </w:delText>
        </w:r>
        <w:r w:rsidR="003A56D4" w:rsidDel="00654E38">
          <w:rPr>
            <w:lang w:val="pt-BR"/>
          </w:rPr>
          <w:delText>dada</w:delText>
        </w:r>
      </w:del>
      <w:ins w:id="44" w:author="Adson Estevesa" w:date="2016-12-07T15:38:00Z">
        <w:r w:rsidR="00654E38">
          <w:rPr>
            <w:lang w:val="pt-BR"/>
          </w:rPr>
          <w:t>seja</w:t>
        </w:r>
      </w:ins>
      <w:r w:rsidR="003A56D4">
        <w:rPr>
          <w:lang w:val="pt-BR"/>
        </w:rPr>
        <w:t xml:space="preserve"> pela situação de </w:t>
      </w:r>
      <w:r w:rsidR="0090608B">
        <w:rPr>
          <w:lang w:val="pt-BR"/>
        </w:rPr>
        <w:t xml:space="preserve">habitantes </w:t>
      </w:r>
      <w:r w:rsidR="003A56D4">
        <w:rPr>
          <w:lang w:val="pt-BR"/>
        </w:rPr>
        <w:t xml:space="preserve">estarem </w:t>
      </w:r>
      <w:r w:rsidR="0090608B">
        <w:rPr>
          <w:lang w:val="pt-BR"/>
        </w:rPr>
        <w:t>comp</w:t>
      </w:r>
      <w:r w:rsidR="00183CA0">
        <w:rPr>
          <w:lang w:val="pt-BR"/>
        </w:rPr>
        <w:t>rando</w:t>
      </w:r>
      <w:r w:rsidR="0090608B">
        <w:rPr>
          <w:lang w:val="pt-BR"/>
        </w:rPr>
        <w:t xml:space="preserve"> automóveis próprios, turistas</w:t>
      </w:r>
      <w:r w:rsidR="003A56D4">
        <w:rPr>
          <w:lang w:val="pt-BR"/>
        </w:rPr>
        <w:t xml:space="preserve"> </w:t>
      </w:r>
      <w:r w:rsidR="0090608B">
        <w:rPr>
          <w:lang w:val="pt-BR"/>
        </w:rPr>
        <w:t>utiliza</w:t>
      </w:r>
      <w:r w:rsidR="003A56D4">
        <w:rPr>
          <w:lang w:val="pt-BR"/>
        </w:rPr>
        <w:t>rem</w:t>
      </w:r>
      <w:r w:rsidR="0090608B">
        <w:rPr>
          <w:lang w:val="pt-BR"/>
        </w:rPr>
        <w:t xml:space="preserve"> o aeroporto em Navegantes </w:t>
      </w:r>
      <w:r w:rsidR="003A56D4">
        <w:rPr>
          <w:lang w:val="pt-BR"/>
        </w:rPr>
        <w:t xml:space="preserve">e habitantes de Navegantes </w:t>
      </w:r>
      <w:del w:id="45" w:author="Alisson Steffens Henrique" w:date="2016-12-09T19:14:00Z">
        <w:r w:rsidR="0090608B" w:rsidDel="00366310">
          <w:rPr>
            <w:lang w:val="pt-BR"/>
          </w:rPr>
          <w:delText>v</w:delText>
        </w:r>
        <w:r w:rsidR="003A56D4" w:rsidDel="00366310">
          <w:rPr>
            <w:lang w:val="pt-BR"/>
          </w:rPr>
          <w:delText>ire</w:delText>
        </w:r>
        <w:r w:rsidR="0090608B" w:rsidDel="00366310">
          <w:rPr>
            <w:lang w:val="pt-BR"/>
          </w:rPr>
          <w:delText xml:space="preserve">m </w:delText>
        </w:r>
      </w:del>
      <w:ins w:id="46" w:author="Alisson Steffens Henrique" w:date="2016-12-09T19:14:00Z">
        <w:r w:rsidR="00366310">
          <w:rPr>
            <w:lang w:val="pt-BR"/>
          </w:rPr>
          <w:t xml:space="preserve">irem </w:t>
        </w:r>
      </w:ins>
      <w:r w:rsidR="0090608B">
        <w:rPr>
          <w:lang w:val="pt-BR"/>
        </w:rPr>
        <w:t xml:space="preserve">trabalhar em Itajaí, certos pontos da cidade tendem a </w:t>
      </w:r>
      <w:r w:rsidR="008D59D4">
        <w:rPr>
          <w:lang w:val="pt-BR"/>
        </w:rPr>
        <w:t>apresentar lentidão</w:t>
      </w:r>
      <w:r w:rsidR="0090608B">
        <w:rPr>
          <w:lang w:val="pt-BR"/>
        </w:rPr>
        <w:t xml:space="preserve"> durante horários de pico, principalmente </w:t>
      </w:r>
      <w:r w:rsidR="008D59D4">
        <w:rPr>
          <w:lang w:val="pt-BR"/>
        </w:rPr>
        <w:t xml:space="preserve">entre </w:t>
      </w:r>
      <w:r w:rsidR="0090608B">
        <w:rPr>
          <w:lang w:val="pt-BR"/>
        </w:rPr>
        <w:t xml:space="preserve">as rotas que </w:t>
      </w:r>
      <w:r w:rsidR="008D59D4">
        <w:rPr>
          <w:lang w:val="pt-BR"/>
        </w:rPr>
        <w:t xml:space="preserve">conectam as cidades de </w:t>
      </w:r>
      <w:r w:rsidR="0090608B">
        <w:rPr>
          <w:lang w:val="pt-BR"/>
        </w:rPr>
        <w:t xml:space="preserve">Itajaí </w:t>
      </w:r>
      <w:r w:rsidR="008D59D4">
        <w:rPr>
          <w:lang w:val="pt-BR"/>
        </w:rPr>
        <w:t>e</w:t>
      </w:r>
      <w:r w:rsidR="0090608B">
        <w:rPr>
          <w:lang w:val="pt-BR"/>
        </w:rPr>
        <w:t xml:space="preserve"> Navegantes. </w:t>
      </w:r>
    </w:p>
    <w:p w14:paraId="28E486D7" w14:textId="612CFA13" w:rsidR="00614A12" w:rsidRPr="00EF21D0" w:rsidRDefault="008C0E06" w:rsidP="00EF21D0">
      <w:pPr>
        <w:pStyle w:val="Text"/>
        <w:ind w:firstLine="0"/>
        <w:rPr>
          <w:color w:val="FF0000"/>
          <w:lang w:val="pt-BR"/>
        </w:rPr>
      </w:pPr>
      <w:r>
        <w:rPr>
          <w:lang w:val="pt-BR"/>
        </w:rPr>
        <w:tab/>
        <w:t>Duas rotas principais são utilizadas nessa travessia</w:t>
      </w:r>
      <w:r w:rsidR="003A56D4">
        <w:rPr>
          <w:lang w:val="pt-BR"/>
        </w:rPr>
        <w:t>:</w:t>
      </w:r>
      <w:r>
        <w:rPr>
          <w:lang w:val="pt-BR"/>
        </w:rPr>
        <w:t xml:space="preserve"> a via pela BR-101 e BR-470</w:t>
      </w:r>
      <w:r w:rsidR="003A56D4">
        <w:rPr>
          <w:lang w:val="pt-BR"/>
        </w:rPr>
        <w:t>;</w:t>
      </w:r>
      <w:r>
        <w:rPr>
          <w:lang w:val="pt-BR"/>
        </w:rPr>
        <w:t xml:space="preserve"> </w:t>
      </w:r>
      <w:r w:rsidR="008D59D4">
        <w:rPr>
          <w:lang w:val="pt-BR"/>
        </w:rPr>
        <w:t xml:space="preserve">e </w:t>
      </w:r>
      <w:r>
        <w:rPr>
          <w:lang w:val="pt-BR"/>
        </w:rPr>
        <w:t xml:space="preserve">a via </w:t>
      </w:r>
      <w:r w:rsidR="008D59D4">
        <w:rPr>
          <w:lang w:val="pt-BR"/>
        </w:rPr>
        <w:t>pel</w:t>
      </w:r>
      <w:r>
        <w:rPr>
          <w:lang w:val="pt-BR"/>
        </w:rPr>
        <w:t>a Avenida Santos Dumont</w:t>
      </w:r>
      <w:r w:rsidR="003A56D4">
        <w:rPr>
          <w:lang w:val="pt-BR"/>
        </w:rPr>
        <w:t>.</w:t>
      </w:r>
      <w:r>
        <w:rPr>
          <w:lang w:val="pt-BR"/>
        </w:rPr>
        <w:t xml:space="preserve"> </w:t>
      </w:r>
      <w:r w:rsidR="003A56D4">
        <w:rPr>
          <w:lang w:val="pt-BR"/>
        </w:rPr>
        <w:t>O</w:t>
      </w:r>
      <w:r w:rsidR="009139D8">
        <w:rPr>
          <w:lang w:val="pt-BR"/>
        </w:rPr>
        <w:t xml:space="preserve"> primeiro trajeto </w:t>
      </w:r>
      <w:r w:rsidR="008D59D4">
        <w:rPr>
          <w:lang w:val="pt-BR"/>
        </w:rPr>
        <w:t>percorre uma distância de</w:t>
      </w:r>
      <w:r w:rsidR="009139D8">
        <w:rPr>
          <w:lang w:val="pt-BR"/>
        </w:rPr>
        <w:t xml:space="preserve"> 24 Km, enquanto</w:t>
      </w:r>
      <w:r w:rsidR="008D59D4">
        <w:rPr>
          <w:lang w:val="pt-BR"/>
        </w:rPr>
        <w:t xml:space="preserve"> no segundo trajeto a distância é de apenas </w:t>
      </w:r>
      <w:r w:rsidR="009139D8">
        <w:rPr>
          <w:lang w:val="pt-BR"/>
        </w:rPr>
        <w:t>2,7 Km</w:t>
      </w:r>
      <w:r w:rsidR="008D59D4">
        <w:rPr>
          <w:lang w:val="pt-BR"/>
        </w:rPr>
        <w:t xml:space="preserve">, contando com </w:t>
      </w:r>
      <w:r>
        <w:rPr>
          <w:lang w:val="pt-BR"/>
        </w:rPr>
        <w:t xml:space="preserve">uma </w:t>
      </w:r>
      <w:r w:rsidR="00183CA0">
        <w:rPr>
          <w:lang w:val="pt-BR"/>
        </w:rPr>
        <w:t>b</w:t>
      </w:r>
      <w:r>
        <w:rPr>
          <w:lang w:val="pt-BR"/>
        </w:rPr>
        <w:t>alsa intermediária, que atravessa o Rio Itajaí-Açu</w:t>
      </w:r>
      <w:r w:rsidR="00CD18A5">
        <w:rPr>
          <w:lang w:val="pt-BR"/>
        </w:rPr>
        <w:t xml:space="preserve">, </w:t>
      </w:r>
      <w:r w:rsidR="008D59D4">
        <w:rPr>
          <w:lang w:val="pt-BR"/>
        </w:rPr>
        <w:t>cuja travessia é cobrada a quantia de</w:t>
      </w:r>
      <w:r w:rsidR="00CD18A5">
        <w:rPr>
          <w:lang w:val="pt-BR"/>
        </w:rPr>
        <w:t xml:space="preserve"> R$ </w:t>
      </w:r>
      <w:r w:rsidR="008D59D4">
        <w:rPr>
          <w:lang w:val="pt-BR"/>
        </w:rPr>
        <w:t>8,</w:t>
      </w:r>
      <w:r w:rsidR="0003473A">
        <w:rPr>
          <w:lang w:val="pt-BR"/>
        </w:rPr>
        <w:t>75</w:t>
      </w:r>
      <w:r w:rsidR="008E46A8">
        <w:rPr>
          <w:lang w:val="pt-BR"/>
        </w:rPr>
        <w:t xml:space="preserve"> para clientes com automó</w:t>
      </w:r>
      <w:r w:rsidR="003A56D4">
        <w:rPr>
          <w:lang w:val="pt-BR"/>
        </w:rPr>
        <w:t>veis</w:t>
      </w:r>
      <w:r>
        <w:rPr>
          <w:lang w:val="pt-BR"/>
        </w:rPr>
        <w:t>.</w:t>
      </w:r>
    </w:p>
    <w:p w14:paraId="7918C49F" w14:textId="3DA91783" w:rsidR="00E97402" w:rsidRPr="0090608B" w:rsidRDefault="009139D8" w:rsidP="00530ED0">
      <w:pPr>
        <w:pStyle w:val="Text"/>
        <w:rPr>
          <w:lang w:val="pt-BR"/>
        </w:rPr>
      </w:pPr>
      <w:del w:id="47" w:author="Andre Luiz Maciel Santana" w:date="2016-12-09T22:19:00Z">
        <w:r w:rsidDel="00AC4C24">
          <w:rPr>
            <w:lang w:val="pt-BR"/>
          </w:rPr>
          <w:delText xml:space="preserve">Este </w:delText>
        </w:r>
      </w:del>
      <w:ins w:id="48" w:author="Andre Luiz Maciel Santana" w:date="2016-12-09T22:19:00Z">
        <w:r w:rsidR="00AC4C24">
          <w:rPr>
            <w:lang w:val="pt-BR"/>
          </w:rPr>
          <w:t xml:space="preserve">Esta pesquisa </w:t>
        </w:r>
      </w:ins>
      <w:del w:id="49" w:author="Andre Luiz Maciel Santana" w:date="2016-12-09T22:19:00Z">
        <w:r w:rsidDel="00AC4C24">
          <w:rPr>
            <w:lang w:val="pt-BR"/>
          </w:rPr>
          <w:delText xml:space="preserve">documento </w:delText>
        </w:r>
      </w:del>
      <w:r w:rsidR="00614A12">
        <w:rPr>
          <w:lang w:val="pt-BR"/>
        </w:rPr>
        <w:t>visa</w:t>
      </w:r>
      <w:r>
        <w:rPr>
          <w:lang w:val="pt-BR"/>
        </w:rPr>
        <w:t xml:space="preserve"> </w:t>
      </w:r>
      <w:r w:rsidR="008D59D4">
        <w:rPr>
          <w:lang w:val="pt-BR"/>
        </w:rPr>
        <w:t xml:space="preserve">demonstrar os problemas </w:t>
      </w:r>
      <w:r w:rsidR="004C0BEB">
        <w:rPr>
          <w:lang w:val="pt-BR"/>
        </w:rPr>
        <w:t xml:space="preserve">relacionados </w:t>
      </w:r>
      <w:r w:rsidR="005B0AAE">
        <w:rPr>
          <w:lang w:val="pt-BR"/>
        </w:rPr>
        <w:t>à</w:t>
      </w:r>
      <w:r w:rsidR="004C0BEB">
        <w:rPr>
          <w:lang w:val="pt-BR"/>
        </w:rPr>
        <w:t xml:space="preserve"> conexão entre as cidades, utilizando custo e eficiência d</w:t>
      </w:r>
      <w:r w:rsidR="00614A12">
        <w:rPr>
          <w:lang w:val="pt-BR"/>
        </w:rPr>
        <w:t xml:space="preserve">as rotas existentes </w:t>
      </w:r>
      <w:r w:rsidR="004C0BEB">
        <w:rPr>
          <w:lang w:val="pt-BR"/>
        </w:rPr>
        <w:t>e comparando com outras cidades gêmeas.</w:t>
      </w:r>
    </w:p>
    <w:p w14:paraId="463C123B" w14:textId="27B09987" w:rsidR="008A3C23" w:rsidRDefault="002F560F" w:rsidP="001F4C5C">
      <w:pPr>
        <w:pStyle w:val="Ttulo1"/>
      </w:pPr>
      <w:proofErr w:type="spellStart"/>
      <w:r>
        <w:t>Método</w:t>
      </w:r>
      <w:proofErr w:type="spellEnd"/>
      <w:r>
        <w:t xml:space="preserve"> </w:t>
      </w:r>
      <w:proofErr w:type="spellStart"/>
      <w:r>
        <w:t>Escolhido</w:t>
      </w:r>
      <w:proofErr w:type="spellEnd"/>
      <w:r w:rsidR="00CD18A5">
        <w:t xml:space="preserve"> </w:t>
      </w:r>
    </w:p>
    <w:p w14:paraId="6C4EA8B9" w14:textId="70E08DF2" w:rsidR="00DD4EE9" w:rsidRPr="002F560F" w:rsidRDefault="005B0AAE">
      <w:pPr>
        <w:pStyle w:val="Text"/>
        <w:rPr>
          <w:lang w:val="pt-BR"/>
        </w:rPr>
      </w:pPr>
      <w:r>
        <w:rPr>
          <w:lang w:val="pt-BR"/>
        </w:rPr>
        <w:t>F</w:t>
      </w:r>
      <w:r w:rsidR="00DD4EE9">
        <w:rPr>
          <w:lang w:val="pt-BR"/>
        </w:rPr>
        <w:t>oi</w:t>
      </w:r>
      <w:r>
        <w:rPr>
          <w:lang w:val="pt-BR"/>
        </w:rPr>
        <w:t xml:space="preserve"> definida</w:t>
      </w:r>
      <w:r w:rsidR="00DD4EE9">
        <w:rPr>
          <w:lang w:val="pt-BR"/>
        </w:rPr>
        <w:t xml:space="preserve"> a utilização do método da lógica </w:t>
      </w:r>
      <w:proofErr w:type="spellStart"/>
      <w:r w:rsidR="00DD4EE9">
        <w:rPr>
          <w:lang w:val="pt-BR"/>
        </w:rPr>
        <w:t>Fuzzy</w:t>
      </w:r>
      <w:proofErr w:type="spellEnd"/>
      <w:r w:rsidR="004C0BEB">
        <w:rPr>
          <w:lang w:val="pt-BR"/>
        </w:rPr>
        <w:t xml:space="preserve"> (ou lógica difusa)</w:t>
      </w:r>
      <w:r w:rsidR="00DD4EE9">
        <w:rPr>
          <w:lang w:val="pt-BR"/>
        </w:rPr>
        <w:t xml:space="preserve">, pois </w:t>
      </w:r>
      <w:r>
        <w:rPr>
          <w:lang w:val="pt-BR"/>
        </w:rPr>
        <w:t>os parâmetros de avaliação</w:t>
      </w:r>
      <w:r w:rsidR="00DD4EE9">
        <w:rPr>
          <w:lang w:val="pt-BR"/>
        </w:rPr>
        <w:t xml:space="preserve"> </w:t>
      </w:r>
      <w:r w:rsidR="00987FB8">
        <w:rPr>
          <w:lang w:val="pt-BR"/>
        </w:rPr>
        <w:t xml:space="preserve">de custo e </w:t>
      </w:r>
      <w:r w:rsidR="004C0BEB">
        <w:rPr>
          <w:lang w:val="pt-BR"/>
        </w:rPr>
        <w:t>eficiência</w:t>
      </w:r>
      <w:r w:rsidR="00183CA0">
        <w:rPr>
          <w:lang w:val="pt-BR"/>
        </w:rPr>
        <w:t xml:space="preserve"> </w:t>
      </w:r>
      <w:r w:rsidR="00987FB8">
        <w:rPr>
          <w:lang w:val="pt-BR"/>
        </w:rPr>
        <w:t>utiliza</w:t>
      </w:r>
      <w:r w:rsidR="008E46A8">
        <w:rPr>
          <w:lang w:val="pt-BR"/>
        </w:rPr>
        <w:t>do</w:t>
      </w:r>
      <w:r>
        <w:rPr>
          <w:lang w:val="pt-BR"/>
        </w:rPr>
        <w:t>s</w:t>
      </w:r>
      <w:r w:rsidR="00987FB8">
        <w:rPr>
          <w:lang w:val="pt-BR"/>
        </w:rPr>
        <w:t xml:space="preserve"> </w:t>
      </w:r>
      <w:r>
        <w:rPr>
          <w:lang w:val="pt-BR"/>
        </w:rPr>
        <w:t>n</w:t>
      </w:r>
      <w:r w:rsidR="00987FB8">
        <w:rPr>
          <w:lang w:val="pt-BR"/>
        </w:rPr>
        <w:t>o projeto</w:t>
      </w:r>
      <w:r w:rsidR="005D54D3">
        <w:rPr>
          <w:lang w:val="pt-BR"/>
        </w:rPr>
        <w:t xml:space="preserve"> produzem resultados qualitativos, </w:t>
      </w:r>
      <w:r>
        <w:rPr>
          <w:lang w:val="pt-BR"/>
        </w:rPr>
        <w:t>sendo então</w:t>
      </w:r>
      <w:r w:rsidR="004C0BEB">
        <w:rPr>
          <w:lang w:val="pt-BR"/>
        </w:rPr>
        <w:t xml:space="preserve"> </w:t>
      </w:r>
      <w:r>
        <w:rPr>
          <w:lang w:val="pt-BR"/>
        </w:rPr>
        <w:t xml:space="preserve">possível realizar a transformação </w:t>
      </w:r>
      <w:r w:rsidR="00AA3175">
        <w:rPr>
          <w:lang w:val="pt-BR"/>
        </w:rPr>
        <w:t xml:space="preserve">dos dados, </w:t>
      </w:r>
      <w:r>
        <w:rPr>
          <w:lang w:val="pt-BR"/>
        </w:rPr>
        <w:t>através desse</w:t>
      </w:r>
      <w:r w:rsidR="004C0BEB">
        <w:rPr>
          <w:lang w:val="pt-BR"/>
        </w:rPr>
        <w:t xml:space="preserve"> método</w:t>
      </w:r>
      <w:r w:rsidR="00AA3175">
        <w:rPr>
          <w:lang w:val="pt-BR"/>
        </w:rPr>
        <w:t>,</w:t>
      </w:r>
      <w:r w:rsidR="004C0BEB">
        <w:rPr>
          <w:lang w:val="pt-BR"/>
        </w:rPr>
        <w:t xml:space="preserve"> </w:t>
      </w:r>
      <w:r>
        <w:rPr>
          <w:lang w:val="pt-BR"/>
        </w:rPr>
        <w:t xml:space="preserve">em </w:t>
      </w:r>
      <w:r w:rsidR="004C0BEB">
        <w:rPr>
          <w:lang w:val="pt-BR"/>
        </w:rPr>
        <w:t>resultados numéricos</w:t>
      </w:r>
      <w:r>
        <w:rPr>
          <w:lang w:val="pt-BR"/>
        </w:rPr>
        <w:t xml:space="preserve"> para analisá-los quant</w:t>
      </w:r>
      <w:r w:rsidR="008E46A8">
        <w:rPr>
          <w:lang w:val="pt-BR"/>
        </w:rPr>
        <w:t>i</w:t>
      </w:r>
      <w:r>
        <w:rPr>
          <w:lang w:val="pt-BR"/>
        </w:rPr>
        <w:t>t</w:t>
      </w:r>
      <w:r w:rsidR="008E46A8">
        <w:rPr>
          <w:lang w:val="pt-BR"/>
        </w:rPr>
        <w:t>ati</w:t>
      </w:r>
      <w:r>
        <w:rPr>
          <w:lang w:val="pt-BR"/>
        </w:rPr>
        <w:t>vamente</w:t>
      </w:r>
      <w:r w:rsidR="00987FB8">
        <w:rPr>
          <w:lang w:val="pt-BR"/>
        </w:rPr>
        <w:t>.</w:t>
      </w:r>
      <w:r>
        <w:rPr>
          <w:lang w:val="pt-BR"/>
        </w:rPr>
        <w:t xml:space="preserve"> Com o uso da lógica </w:t>
      </w:r>
      <w:proofErr w:type="spellStart"/>
      <w:r>
        <w:rPr>
          <w:lang w:val="pt-BR"/>
        </w:rPr>
        <w:t>Fuzzy</w:t>
      </w:r>
      <w:proofErr w:type="spellEnd"/>
      <w:r>
        <w:rPr>
          <w:lang w:val="pt-BR"/>
        </w:rPr>
        <w:t xml:space="preserve"> </w:t>
      </w:r>
      <w:del w:id="50" w:author="Alisson Steffens Henrique" w:date="2016-12-09T19:15:00Z">
        <w:r w:rsidDel="00366310">
          <w:rPr>
            <w:lang w:val="pt-BR"/>
          </w:rPr>
          <w:delText xml:space="preserve">será </w:delText>
        </w:r>
      </w:del>
      <w:ins w:id="51" w:author="Alisson Steffens Henrique" w:date="2016-12-09T19:15:00Z">
        <w:r w:rsidR="00366310">
          <w:rPr>
            <w:lang w:val="pt-BR"/>
          </w:rPr>
          <w:t xml:space="preserve">é </w:t>
        </w:r>
      </w:ins>
      <w:r>
        <w:rPr>
          <w:lang w:val="pt-BR"/>
        </w:rPr>
        <w:t>possível avaliar as rotas mais viáveis e compará-las com a situação existente no trajeto entre Itaja</w:t>
      </w:r>
      <w:r w:rsidR="003A692D">
        <w:rPr>
          <w:lang w:val="pt-BR"/>
        </w:rPr>
        <w:t>í</w:t>
      </w:r>
      <w:r>
        <w:rPr>
          <w:lang w:val="pt-BR"/>
        </w:rPr>
        <w:t xml:space="preserve"> e Navegantes.</w:t>
      </w:r>
      <w:r w:rsidR="004C0BEB">
        <w:rPr>
          <w:lang w:val="pt-BR"/>
        </w:rPr>
        <w:t>.</w:t>
      </w:r>
    </w:p>
    <w:p w14:paraId="4CFE71E7" w14:textId="07E26165" w:rsidR="00E97B99" w:rsidRDefault="00987FB8" w:rsidP="00E97B99">
      <w:pPr>
        <w:pStyle w:val="Ttulo2"/>
      </w:pPr>
      <w:proofErr w:type="spellStart"/>
      <w:r>
        <w:t>Definição</w:t>
      </w:r>
      <w:proofErr w:type="spellEnd"/>
      <w:r>
        <w:t xml:space="preserve"> de </w:t>
      </w:r>
      <w:proofErr w:type="spellStart"/>
      <w:r>
        <w:t>Lógica</w:t>
      </w:r>
      <w:proofErr w:type="spellEnd"/>
      <w:r>
        <w:t xml:space="preserve"> Fuzzy</w:t>
      </w:r>
    </w:p>
    <w:p w14:paraId="586486DB" w14:textId="0DCAE74B" w:rsidR="00E97B99" w:rsidRDefault="004C3053" w:rsidP="00E97B99">
      <w:pPr>
        <w:pStyle w:val="Text"/>
        <w:ind w:firstLine="144"/>
        <w:rPr>
          <w:lang w:val="pt-BR"/>
        </w:rPr>
      </w:pPr>
      <w:r w:rsidRPr="004C3053">
        <w:rPr>
          <w:lang w:val="pt-BR"/>
        </w:rPr>
        <w:t xml:space="preserve">A lógica </w:t>
      </w:r>
      <w:proofErr w:type="spellStart"/>
      <w:r w:rsidR="00F2348A">
        <w:rPr>
          <w:lang w:val="pt-BR"/>
        </w:rPr>
        <w:t>F</w:t>
      </w:r>
      <w:r w:rsidRPr="004C3053">
        <w:rPr>
          <w:lang w:val="pt-BR"/>
        </w:rPr>
        <w:t>uzzy</w:t>
      </w:r>
      <w:proofErr w:type="spellEnd"/>
      <w:r w:rsidRPr="004C3053">
        <w:rPr>
          <w:lang w:val="pt-BR"/>
        </w:rPr>
        <w:t xml:space="preserve"> aplica </w:t>
      </w:r>
      <w:r w:rsidR="005B0AAE">
        <w:rPr>
          <w:lang w:val="pt-BR"/>
        </w:rPr>
        <w:t>o</w:t>
      </w:r>
      <w:r w:rsidR="005B0AAE" w:rsidRPr="004C3053">
        <w:rPr>
          <w:lang w:val="pt-BR"/>
        </w:rPr>
        <w:t xml:space="preserve"> </w:t>
      </w:r>
      <w:r w:rsidRPr="004C3053">
        <w:rPr>
          <w:lang w:val="pt-BR"/>
        </w:rPr>
        <w:t xml:space="preserve">conceito </w:t>
      </w:r>
      <w:r w:rsidR="005B0AAE">
        <w:rPr>
          <w:lang w:val="pt-BR"/>
        </w:rPr>
        <w:t>de</w:t>
      </w:r>
      <w:r w:rsidRPr="004C3053">
        <w:rPr>
          <w:lang w:val="pt-BR"/>
        </w:rPr>
        <w:t xml:space="preserve"> </w:t>
      </w:r>
      <w:r w:rsidR="005B0AAE">
        <w:rPr>
          <w:lang w:val="pt-BR"/>
        </w:rPr>
        <w:t>que</w:t>
      </w:r>
      <w:r w:rsidR="00023192">
        <w:rPr>
          <w:lang w:val="pt-BR"/>
        </w:rPr>
        <w:t xml:space="preserve"> </w:t>
      </w:r>
      <w:r w:rsidR="001A14F3">
        <w:rPr>
          <w:lang w:val="pt-BR"/>
        </w:rPr>
        <w:t>há exceções às regras</w:t>
      </w:r>
      <w:r w:rsidRPr="004C3053">
        <w:rPr>
          <w:lang w:val="pt-BR"/>
        </w:rPr>
        <w:t xml:space="preserve"> definid</w:t>
      </w:r>
      <w:r w:rsidR="001A14F3">
        <w:rPr>
          <w:lang w:val="pt-BR"/>
        </w:rPr>
        <w:t>as</w:t>
      </w:r>
      <w:r w:rsidRPr="004C3053">
        <w:rPr>
          <w:lang w:val="pt-BR"/>
        </w:rPr>
        <w:t xml:space="preserve"> </w:t>
      </w:r>
      <w:r w:rsidR="001A14F3">
        <w:rPr>
          <w:lang w:val="pt-BR"/>
        </w:rPr>
        <w:t>pela</w:t>
      </w:r>
      <w:r>
        <w:rPr>
          <w:lang w:val="pt-BR"/>
        </w:rPr>
        <w:t xml:space="preserve"> lógica booleana</w:t>
      </w:r>
      <w:r w:rsidR="001A14F3">
        <w:rPr>
          <w:lang w:val="pt-BR"/>
        </w:rPr>
        <w:t>,</w:t>
      </w:r>
      <w:r>
        <w:rPr>
          <w:lang w:val="pt-BR"/>
        </w:rPr>
        <w:t xml:space="preserve"> </w:t>
      </w:r>
      <w:r w:rsidR="004C0BEB">
        <w:rPr>
          <w:lang w:val="pt-BR"/>
        </w:rPr>
        <w:t>a</w:t>
      </w:r>
      <w:r w:rsidR="001A14F3">
        <w:rPr>
          <w:lang w:val="pt-BR"/>
        </w:rPr>
        <w:t>o</w:t>
      </w:r>
      <w:r w:rsidR="004C0BEB">
        <w:rPr>
          <w:lang w:val="pt-BR"/>
        </w:rPr>
        <w:t xml:space="preserve"> qual </w:t>
      </w:r>
      <w:r w:rsidR="001A14F3">
        <w:rPr>
          <w:lang w:val="pt-BR"/>
        </w:rPr>
        <w:t>visa diferenciar</w:t>
      </w:r>
      <w:r w:rsidR="004C0BEB">
        <w:rPr>
          <w:lang w:val="pt-BR"/>
        </w:rPr>
        <w:t xml:space="preserve"> valores </w:t>
      </w:r>
      <w:r>
        <w:rPr>
          <w:lang w:val="pt-BR"/>
        </w:rPr>
        <w:t>apenas</w:t>
      </w:r>
      <w:r w:rsidR="004C0BEB">
        <w:rPr>
          <w:lang w:val="pt-BR"/>
        </w:rPr>
        <w:t xml:space="preserve"> entre</w:t>
      </w:r>
      <w:r>
        <w:rPr>
          <w:lang w:val="pt-BR"/>
        </w:rPr>
        <w:t xml:space="preserve"> 0 ou 1, v</w:t>
      </w:r>
      <w:r w:rsidRPr="004C3053">
        <w:rPr>
          <w:lang w:val="pt-BR"/>
        </w:rPr>
        <w:t>erdadeiro ou falso</w:t>
      </w:r>
      <w:r w:rsidR="00E34F64" w:rsidRPr="004C3053">
        <w:rPr>
          <w:lang w:val="pt-BR"/>
        </w:rPr>
        <w:t>.</w:t>
      </w:r>
      <w:r w:rsidR="001A14F3">
        <w:rPr>
          <w:lang w:val="pt-BR"/>
        </w:rPr>
        <w:t xml:space="preserve"> Para a lógica </w:t>
      </w:r>
      <w:proofErr w:type="spellStart"/>
      <w:r w:rsidR="001A14F3">
        <w:rPr>
          <w:lang w:val="pt-BR"/>
        </w:rPr>
        <w:t>Fuzzy</w:t>
      </w:r>
      <w:proofErr w:type="spellEnd"/>
      <w:r w:rsidR="001A14F3">
        <w:rPr>
          <w:lang w:val="pt-BR"/>
        </w:rPr>
        <w:t>, d</w:t>
      </w:r>
      <w:r>
        <w:rPr>
          <w:lang w:val="pt-BR"/>
        </w:rPr>
        <w:t xml:space="preserve">entro das duas possibilidades da lógica booleana podem </w:t>
      </w:r>
      <w:r w:rsidR="001A14F3">
        <w:rPr>
          <w:lang w:val="pt-BR"/>
        </w:rPr>
        <w:t xml:space="preserve">ocorrer </w:t>
      </w:r>
      <w:r>
        <w:rPr>
          <w:lang w:val="pt-BR"/>
        </w:rPr>
        <w:t xml:space="preserve">“graus de verdade”, ou seja, o quanto </w:t>
      </w:r>
      <w:r w:rsidR="004C0BEB">
        <w:rPr>
          <w:lang w:val="pt-BR"/>
        </w:rPr>
        <w:t>a variável é</w:t>
      </w:r>
      <w:r>
        <w:rPr>
          <w:lang w:val="pt-BR"/>
        </w:rPr>
        <w:t xml:space="preserve"> verdade</w:t>
      </w:r>
      <w:r w:rsidR="004C0BEB">
        <w:rPr>
          <w:lang w:val="pt-BR"/>
        </w:rPr>
        <w:t>ira</w:t>
      </w:r>
      <w:r>
        <w:rPr>
          <w:lang w:val="pt-BR"/>
        </w:rPr>
        <w:t xml:space="preserve"> a partir de valores reais entre 0 e 1.</w:t>
      </w:r>
    </w:p>
    <w:p w14:paraId="4EA7BA1F" w14:textId="429DEF34" w:rsidR="004C3053" w:rsidRDefault="001A14F3" w:rsidP="00E97B99">
      <w:pPr>
        <w:pStyle w:val="Text"/>
        <w:ind w:firstLine="144"/>
        <w:rPr>
          <w:lang w:val="pt-BR"/>
        </w:rPr>
      </w:pPr>
      <w:r>
        <w:rPr>
          <w:lang w:val="pt-BR"/>
        </w:rPr>
        <w:t>E</w:t>
      </w:r>
      <w:r w:rsidR="004C3053">
        <w:rPr>
          <w:lang w:val="pt-BR"/>
        </w:rPr>
        <w:t>m 1965</w:t>
      </w:r>
      <w:r>
        <w:rPr>
          <w:lang w:val="pt-BR"/>
        </w:rPr>
        <w:t>,</w:t>
      </w:r>
      <w:r w:rsidR="004C0EC0">
        <w:rPr>
          <w:lang w:val="pt-BR"/>
        </w:rPr>
        <w:t xml:space="preserve"> a lógica </w:t>
      </w:r>
      <w:proofErr w:type="spellStart"/>
      <w:r w:rsidR="004C0EC0">
        <w:rPr>
          <w:lang w:val="pt-BR"/>
        </w:rPr>
        <w:t>Fuzzy</w:t>
      </w:r>
      <w:proofErr w:type="spellEnd"/>
      <w:r w:rsidR="004C0EC0">
        <w:rPr>
          <w:lang w:val="pt-BR"/>
        </w:rPr>
        <w:t xml:space="preserve"> foi proposta pelo</w:t>
      </w:r>
      <w:r w:rsidR="009F1C9C">
        <w:rPr>
          <w:lang w:val="pt-BR"/>
        </w:rPr>
        <w:t xml:space="preserve"> </w:t>
      </w:r>
      <w:r w:rsidR="004C3053">
        <w:rPr>
          <w:lang w:val="pt-BR"/>
        </w:rPr>
        <w:t xml:space="preserve">Dr. </w:t>
      </w:r>
      <w:proofErr w:type="spellStart"/>
      <w:r w:rsidR="004C3053">
        <w:rPr>
          <w:lang w:val="pt-BR"/>
        </w:rPr>
        <w:t>Lofti</w:t>
      </w:r>
      <w:proofErr w:type="spellEnd"/>
      <w:r w:rsidR="004C3053">
        <w:rPr>
          <w:lang w:val="pt-BR"/>
        </w:rPr>
        <w:t xml:space="preserve"> A. </w:t>
      </w:r>
      <w:proofErr w:type="spellStart"/>
      <w:r w:rsidR="004C3053">
        <w:rPr>
          <w:lang w:val="pt-BR"/>
        </w:rPr>
        <w:t>Zadeh</w:t>
      </w:r>
      <w:proofErr w:type="spellEnd"/>
      <w:r w:rsidR="004C3053">
        <w:rPr>
          <w:lang w:val="pt-BR"/>
        </w:rPr>
        <w:t xml:space="preserve"> na Universidade da Califórnia</w:t>
      </w:r>
      <w:r w:rsidR="00D64E90">
        <w:rPr>
          <w:lang w:val="pt-BR"/>
        </w:rPr>
        <w:t xml:space="preserve"> [1]</w:t>
      </w:r>
      <w:r w:rsidR="004C0EC0">
        <w:rPr>
          <w:lang w:val="pt-BR"/>
        </w:rPr>
        <w:t>, que</w:t>
      </w:r>
      <w:r w:rsidR="004C3053">
        <w:rPr>
          <w:lang w:val="pt-BR"/>
        </w:rPr>
        <w:t xml:space="preserve"> trabalhava no </w:t>
      </w:r>
      <w:r>
        <w:rPr>
          <w:lang w:val="pt-BR"/>
        </w:rPr>
        <w:t>projeto</w:t>
      </w:r>
      <w:r w:rsidR="009F1C9C">
        <w:rPr>
          <w:lang w:val="pt-BR"/>
        </w:rPr>
        <w:t xml:space="preserve"> </w:t>
      </w:r>
      <w:r w:rsidR="004C3053">
        <w:rPr>
          <w:lang w:val="pt-BR"/>
        </w:rPr>
        <w:t>de</w:t>
      </w:r>
      <w:r>
        <w:rPr>
          <w:lang w:val="pt-BR"/>
        </w:rPr>
        <w:t xml:space="preserve"> possibilitar a</w:t>
      </w:r>
      <w:r w:rsidR="004C3053">
        <w:rPr>
          <w:lang w:val="pt-BR"/>
        </w:rPr>
        <w:t xml:space="preserve"> um computador entender a linguagem natural</w:t>
      </w:r>
      <w:r w:rsidR="004C0EC0">
        <w:rPr>
          <w:lang w:val="pt-BR"/>
        </w:rPr>
        <w:t>, tendo o uso da lógica booleana acarretado</w:t>
      </w:r>
      <w:r>
        <w:rPr>
          <w:lang w:val="pt-BR"/>
        </w:rPr>
        <w:t xml:space="preserve"> em problemas pela dificul</w:t>
      </w:r>
      <w:r w:rsidR="008E46A8">
        <w:rPr>
          <w:lang w:val="pt-BR"/>
        </w:rPr>
        <w:t>d</w:t>
      </w:r>
      <w:r>
        <w:rPr>
          <w:lang w:val="pt-BR"/>
        </w:rPr>
        <w:t xml:space="preserve">ade em aplicar a dicotomia de </w:t>
      </w:r>
      <w:r w:rsidR="008E46A8">
        <w:rPr>
          <w:lang w:val="pt-BR"/>
        </w:rPr>
        <w:t>verdadeiro e falso para casos reais do cotidiano</w:t>
      </w:r>
      <w:r w:rsidR="00610016">
        <w:rPr>
          <w:lang w:val="pt-BR"/>
        </w:rPr>
        <w:t xml:space="preserve"> </w:t>
      </w:r>
      <w:r w:rsidR="00D64E90">
        <w:rPr>
          <w:lang w:val="pt-BR"/>
        </w:rPr>
        <w:t>[2</w:t>
      </w:r>
      <w:r w:rsidR="00610016">
        <w:rPr>
          <w:lang w:val="pt-BR"/>
        </w:rPr>
        <w:t>].</w:t>
      </w:r>
    </w:p>
    <w:p w14:paraId="47041150" w14:textId="48EF8ABA" w:rsidR="00F2348A" w:rsidRDefault="004C0EC0" w:rsidP="0030333A">
      <w:pPr>
        <w:pStyle w:val="Text"/>
        <w:ind w:firstLine="144"/>
        <w:rPr>
          <w:ins w:id="52" w:author="Alisson Steffens Henrique" w:date="2016-12-09T23:26:00Z"/>
          <w:lang w:val="pt-BR"/>
        </w:rPr>
      </w:pPr>
      <w:r>
        <w:rPr>
          <w:lang w:val="pt-BR"/>
        </w:rPr>
        <w:t>Uma das principais características d</w:t>
      </w:r>
      <w:r w:rsidR="00F2348A">
        <w:rPr>
          <w:lang w:val="pt-BR"/>
        </w:rPr>
        <w:t xml:space="preserve">a lógica </w:t>
      </w:r>
      <w:proofErr w:type="spellStart"/>
      <w:r w:rsidR="00F2348A">
        <w:rPr>
          <w:lang w:val="pt-BR"/>
        </w:rPr>
        <w:t>F</w:t>
      </w:r>
      <w:r w:rsidR="004C3053">
        <w:rPr>
          <w:lang w:val="pt-BR"/>
        </w:rPr>
        <w:t>uzzy</w:t>
      </w:r>
      <w:proofErr w:type="spellEnd"/>
      <w:r>
        <w:rPr>
          <w:lang w:val="pt-BR"/>
        </w:rPr>
        <w:t xml:space="preserve"> é a capacidade de</w:t>
      </w:r>
      <w:r w:rsidR="009F1C9C">
        <w:rPr>
          <w:lang w:val="pt-BR"/>
        </w:rPr>
        <w:t xml:space="preserve"> </w:t>
      </w:r>
      <w:r w:rsidR="004C3053">
        <w:rPr>
          <w:lang w:val="pt-BR"/>
        </w:rPr>
        <w:t xml:space="preserve">quantificar dados qualitativos e expressões linguísticas, como por exemplo, </w:t>
      </w:r>
      <w:r>
        <w:rPr>
          <w:lang w:val="pt-BR"/>
        </w:rPr>
        <w:t xml:space="preserve">não </w:t>
      </w:r>
      <w:r w:rsidR="008E46A8">
        <w:rPr>
          <w:lang w:val="pt-BR"/>
        </w:rPr>
        <w:t>simplesmente</w:t>
      </w:r>
      <w:r>
        <w:rPr>
          <w:lang w:val="pt-BR"/>
        </w:rPr>
        <w:t xml:space="preserve"> definir uma pessoa como jovem</w:t>
      </w:r>
      <w:r w:rsidR="00F70EFA">
        <w:rPr>
          <w:lang w:val="pt-BR"/>
        </w:rPr>
        <w:t xml:space="preserve"> ou</w:t>
      </w:r>
      <w:r>
        <w:rPr>
          <w:lang w:val="pt-BR"/>
        </w:rPr>
        <w:t xml:space="preserve"> idosa</w:t>
      </w:r>
      <w:r w:rsidR="00F70EFA">
        <w:rPr>
          <w:lang w:val="pt-BR"/>
        </w:rPr>
        <w:t>, mas</w:t>
      </w:r>
      <w:r>
        <w:rPr>
          <w:lang w:val="pt-BR"/>
        </w:rPr>
        <w:t xml:space="preserve"> através de</w:t>
      </w:r>
      <w:r w:rsidR="00F70EFA">
        <w:rPr>
          <w:lang w:val="pt-BR"/>
        </w:rPr>
        <w:t xml:space="preserve"> transições entre</w:t>
      </w:r>
      <w:r>
        <w:rPr>
          <w:lang w:val="pt-BR"/>
        </w:rPr>
        <w:t xml:space="preserve"> os estados extremos, tais como criança, adolescente e meia-idade.</w:t>
      </w:r>
      <w:r w:rsidR="00F70EFA">
        <w:rPr>
          <w:lang w:val="pt-BR"/>
        </w:rPr>
        <w:t xml:space="preserve"> </w:t>
      </w:r>
      <w:r w:rsidR="009F1C9C">
        <w:rPr>
          <w:lang w:val="pt-BR"/>
        </w:rPr>
        <w:t>O</w:t>
      </w:r>
      <w:r w:rsidR="00F70EFA">
        <w:rPr>
          <w:lang w:val="pt-BR"/>
        </w:rPr>
        <w:t xml:space="preserve"> u</w:t>
      </w:r>
      <w:r w:rsidR="009F1C9C">
        <w:rPr>
          <w:lang w:val="pt-BR"/>
        </w:rPr>
        <w:t>so</w:t>
      </w:r>
      <w:r w:rsidR="00F70EFA">
        <w:rPr>
          <w:lang w:val="pt-BR"/>
        </w:rPr>
        <w:t xml:space="preserve"> des</w:t>
      </w:r>
      <w:r>
        <w:rPr>
          <w:lang w:val="pt-BR"/>
        </w:rPr>
        <w:t>s</w:t>
      </w:r>
      <w:r w:rsidR="00F70EFA">
        <w:rPr>
          <w:lang w:val="pt-BR"/>
        </w:rPr>
        <w:t xml:space="preserve">a lógica é </w:t>
      </w:r>
      <w:r>
        <w:rPr>
          <w:lang w:val="pt-BR"/>
        </w:rPr>
        <w:t xml:space="preserve">possível de ser </w:t>
      </w:r>
      <w:r w:rsidR="00F70EFA">
        <w:rPr>
          <w:lang w:val="pt-BR"/>
        </w:rPr>
        <w:t>represen</w:t>
      </w:r>
      <w:r w:rsidR="009F1C9C">
        <w:rPr>
          <w:lang w:val="pt-BR"/>
        </w:rPr>
        <w:t>tado</w:t>
      </w:r>
      <w:r w:rsidR="00F70EFA">
        <w:rPr>
          <w:lang w:val="pt-BR"/>
        </w:rPr>
        <w:t xml:space="preserve"> por um gr</w:t>
      </w:r>
      <w:r w:rsidR="009E75A5">
        <w:rPr>
          <w:lang w:val="pt-BR"/>
        </w:rPr>
        <w:t xml:space="preserve">áfico </w:t>
      </w:r>
      <w:r>
        <w:rPr>
          <w:lang w:val="pt-BR"/>
        </w:rPr>
        <w:t>com as</w:t>
      </w:r>
      <w:r w:rsidR="009E75A5">
        <w:rPr>
          <w:lang w:val="pt-BR"/>
        </w:rPr>
        <w:t xml:space="preserve"> variáveis e </w:t>
      </w:r>
      <w:r>
        <w:rPr>
          <w:lang w:val="pt-BR"/>
        </w:rPr>
        <w:t xml:space="preserve">seus níveis de verdade entre os dois </w:t>
      </w:r>
      <w:commentRangeStart w:id="53"/>
      <w:r>
        <w:rPr>
          <w:lang w:val="pt-BR"/>
        </w:rPr>
        <w:t>extremos</w:t>
      </w:r>
      <w:commentRangeEnd w:id="53"/>
      <w:r w:rsidR="00AC4C24">
        <w:rPr>
          <w:rStyle w:val="Refdecomentrio"/>
        </w:rPr>
        <w:commentReference w:id="53"/>
      </w:r>
      <w:r>
        <w:rPr>
          <w:lang w:val="pt-BR"/>
        </w:rPr>
        <w:t>.</w:t>
      </w:r>
    </w:p>
    <w:p w14:paraId="28A9D7E4" w14:textId="6B90CA77" w:rsidR="00354AA3" w:rsidRDefault="00354AA3" w:rsidP="00833AB9">
      <w:pPr>
        <w:pStyle w:val="Text"/>
        <w:ind w:firstLine="144"/>
        <w:rPr>
          <w:lang w:val="pt-BR"/>
        </w:rPr>
        <w:pPrChange w:id="54" w:author="Alisson Steffens Henrique" w:date="2016-12-09T23:33:00Z">
          <w:pPr>
            <w:pStyle w:val="Text"/>
            <w:ind w:firstLine="144"/>
          </w:pPr>
        </w:pPrChange>
      </w:pPr>
      <w:ins w:id="55" w:author="Alisson Steffens Henrique" w:date="2016-12-09T23:26:00Z">
        <w:r>
          <w:rPr>
            <w:lang w:val="pt-BR"/>
          </w:rPr>
          <w:t xml:space="preserve">Em outras palavras, a lógica </w:t>
        </w:r>
        <w:proofErr w:type="spellStart"/>
        <w:r>
          <w:rPr>
            <w:lang w:val="pt-BR"/>
          </w:rPr>
          <w:t>Fuzzy</w:t>
        </w:r>
      </w:ins>
      <w:proofErr w:type="spellEnd"/>
      <w:ins w:id="56" w:author="Alisson Steffens Henrique" w:date="2016-12-09T23:33:00Z">
        <w:r w:rsidR="00833AB9">
          <w:rPr>
            <w:lang w:val="pt-BR"/>
          </w:rPr>
          <w:t xml:space="preserve"> </w:t>
        </w:r>
      </w:ins>
      <w:ins w:id="57" w:author="Alisson Steffens Henrique" w:date="2016-12-09T23:26:00Z">
        <w:r>
          <w:rPr>
            <w:lang w:val="pt-BR"/>
          </w:rPr>
          <w:t xml:space="preserve">reflete a maneira como as pessoas pensam, </w:t>
        </w:r>
      </w:ins>
      <w:ins w:id="58" w:author="Alisson Steffens Henrique" w:date="2016-12-09T23:27:00Z">
        <w:r>
          <w:rPr>
            <w:lang w:val="pt-BR"/>
          </w:rPr>
          <w:t>tendo assim a capacidade de modelar o seu senso de palavras, tomada de decisões e senso comum [10].</w:t>
        </w:r>
      </w:ins>
      <w:ins w:id="59" w:author="Alisson Steffens Henrique" w:date="2016-12-09T23:28:00Z">
        <w:r>
          <w:rPr>
            <w:lang w:val="pt-BR"/>
          </w:rPr>
          <w:t xml:space="preserve"> E por isso, a utilização de tal logica te</w:t>
        </w:r>
      </w:ins>
      <w:ins w:id="60" w:author="Alisson Steffens Henrique" w:date="2016-12-09T23:29:00Z">
        <w:r>
          <w:rPr>
            <w:lang w:val="pt-BR"/>
          </w:rPr>
          <w:t xml:space="preserve">m </w:t>
        </w:r>
      </w:ins>
      <w:ins w:id="61" w:author="Alisson Steffens Henrique" w:date="2016-12-09T23:28:00Z">
        <w:r>
          <w:rPr>
            <w:lang w:val="pt-BR"/>
          </w:rPr>
          <w:t xml:space="preserve">sido parte de pesquisas que vem de encontro </w:t>
        </w:r>
      </w:ins>
      <w:ins w:id="62" w:author="Alisson Steffens Henrique" w:date="2016-12-09T23:29:00Z">
        <w:r>
          <w:rPr>
            <w:lang w:val="pt-BR"/>
          </w:rPr>
          <w:t>a sistemas cada vez mais inteligentes e adequados a realidade humana.</w:t>
        </w:r>
      </w:ins>
      <w:ins w:id="63" w:author="Alisson Steffens Henrique" w:date="2016-12-09T23:33:00Z">
        <w:r w:rsidR="00833AB9" w:rsidRPr="00833AB9">
          <w:t xml:space="preserve"> </w:t>
        </w:r>
      </w:ins>
    </w:p>
    <w:p w14:paraId="36C6CD20" w14:textId="5365D051" w:rsidR="00C938FA" w:rsidRPr="004C3053" w:rsidRDefault="00C938FA" w:rsidP="0030333A">
      <w:pPr>
        <w:pStyle w:val="Text"/>
        <w:ind w:firstLine="144"/>
        <w:rPr>
          <w:lang w:val="pt-BR"/>
        </w:rPr>
      </w:pPr>
    </w:p>
    <w:p w14:paraId="59359822" w14:textId="158283EC" w:rsidR="00E97B99" w:rsidRDefault="00CB38FE" w:rsidP="00E97B99">
      <w:pPr>
        <w:pStyle w:val="Ttulo2"/>
      </w:pPr>
      <w:r w:rsidRPr="001F4C5C">
        <w:rPr>
          <w:noProof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7635668" wp14:editId="4B0BA01E">
                <wp:simplePos x="0" y="0"/>
                <wp:positionH relativeFrom="margin">
                  <wp:posOffset>3406140</wp:posOffset>
                </wp:positionH>
                <wp:positionV relativeFrom="margin">
                  <wp:posOffset>6392545</wp:posOffset>
                </wp:positionV>
                <wp:extent cx="3138170" cy="1685925"/>
                <wp:effectExtent l="0" t="0" r="5080" b="9525"/>
                <wp:wrapSquare wrapText="bothSides"/>
                <wp:docPr id="3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8170" cy="1685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6A05BE" w14:textId="27D88F15" w:rsidR="00C938FA" w:rsidRDefault="00991886" w:rsidP="00C938FA">
                            <w:pPr>
                              <w:pStyle w:val="Textodenotaderodap"/>
                              <w:ind w:firstLine="0"/>
                              <w:jc w:val="center"/>
                            </w:pPr>
                            <w:r>
                              <w:rPr>
                                <w:noProof/>
                                <w:lang w:val="pt-BR" w:eastAsia="pt-BR"/>
                              </w:rPr>
                              <w:drawing>
                                <wp:inline distT="0" distB="0" distL="0" distR="0" wp14:anchorId="39F5D120" wp14:editId="2C172B8A">
                                  <wp:extent cx="3138170" cy="1273810"/>
                                  <wp:effectExtent l="0" t="0" r="5080" b="2540"/>
                                  <wp:docPr id="59" name="Imagem 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2000px-Fuzzy_logic_temperature_en.svg.png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38170" cy="12738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B6B03A5" w14:textId="77777777" w:rsidR="00C938FA" w:rsidRDefault="00C938FA" w:rsidP="00C938FA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 w:rsidRPr="00F2348A">
                              <w:rPr>
                                <w:lang w:val="pt-BR"/>
                              </w:rPr>
                              <w:t xml:space="preserve">Fig. 1.  Exemplo de gráfico gerado pela </w:t>
                            </w:r>
                            <w:r>
                              <w:rPr>
                                <w:lang w:val="pt-BR"/>
                              </w:rPr>
                              <w:t xml:space="preserve">lógica </w:t>
                            </w:r>
                            <w:proofErr w:type="spellStart"/>
                            <w:r>
                              <w:rPr>
                                <w:lang w:val="pt-BR"/>
                              </w:rPr>
                              <w:t>Fuzzy</w:t>
                            </w:r>
                            <w:proofErr w:type="spellEnd"/>
                            <w:r w:rsidRPr="00F2348A">
                              <w:rPr>
                                <w:lang w:val="pt-BR"/>
                              </w:rPr>
                              <w:t>.</w:t>
                            </w:r>
                            <w:r>
                              <w:rPr>
                                <w:lang w:val="pt-BR"/>
                              </w:rPr>
                              <w:t xml:space="preserve"> Eixo X graus de verdade, eixo Y variáveis, cores são as variáveis linguísticas. (REVER)</w:t>
                            </w:r>
                          </w:p>
                          <w:p w14:paraId="43779E91" w14:textId="77777777" w:rsidR="00C938FA" w:rsidRPr="00F2348A" w:rsidRDefault="00C938FA" w:rsidP="00C938FA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</w:p>
                          <w:p w14:paraId="5F0B0168" w14:textId="77777777" w:rsidR="00C938FA" w:rsidRPr="00F2348A" w:rsidRDefault="00C938FA" w:rsidP="00C938FA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 w:rsidRPr="00F2348A">
                              <w:rPr>
                                <w:lang w:val="pt-BR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type w14:anchorId="77635668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268.2pt;margin-top:503.35pt;width:247.1pt;height:132.7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" stroked="f">
                <v:textbox inset="0,0,0,0">
                  <w:txbxContent>
                    <w:p w14:paraId="116A05BE" w14:textId="27D88F15" w:rsidR="00C938FA" w:rsidRDefault="00991886" w:rsidP="00C938FA">
                      <w:pPr>
                        <w:pStyle w:val="Textodenotaderodap"/>
                        <w:ind w:firstLine="0"/>
                        <w:jc w:val="center"/>
                      </w:pPr>
                      <w:r>
                        <w:rPr>
                          <w:noProof/>
                          <w:lang w:val="pt-BR" w:eastAsia="pt-BR"/>
                        </w:rPr>
                        <w:drawing>
                          <wp:inline distT="0" distB="0" distL="0" distR="0" wp14:anchorId="39F5D120" wp14:editId="2C172B8A">
                            <wp:extent cx="3138170" cy="1273810"/>
                            <wp:effectExtent l="0" t="0" r="5080" b="2540"/>
                            <wp:docPr id="59" name="Imagem 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2000px-Fuzzy_logic_temperature_en.svg.png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38170" cy="12738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B6B03A5" w14:textId="77777777" w:rsidR="00C938FA" w:rsidRDefault="00C938FA" w:rsidP="00C938FA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 w:rsidRPr="00F2348A">
                        <w:rPr>
                          <w:lang w:val="pt-BR"/>
                        </w:rPr>
                        <w:t xml:space="preserve">Fig. 1.  Exemplo de gráfico gerado pela </w:t>
                      </w:r>
                      <w:r>
                        <w:rPr>
                          <w:lang w:val="pt-BR"/>
                        </w:rPr>
                        <w:t xml:space="preserve">lógica </w:t>
                      </w:r>
                      <w:proofErr w:type="spellStart"/>
                      <w:r>
                        <w:rPr>
                          <w:lang w:val="pt-BR"/>
                        </w:rPr>
                        <w:t>Fuzzy</w:t>
                      </w:r>
                      <w:proofErr w:type="spellEnd"/>
                      <w:r w:rsidRPr="00F2348A">
                        <w:rPr>
                          <w:lang w:val="pt-BR"/>
                        </w:rPr>
                        <w:t>.</w:t>
                      </w:r>
                      <w:r>
                        <w:rPr>
                          <w:lang w:val="pt-BR"/>
                        </w:rPr>
                        <w:t xml:space="preserve"> Eixo X graus de verdade, eixo Y variáveis, cores são as variáveis linguísticas. (REVER)</w:t>
                      </w:r>
                    </w:p>
                    <w:p w14:paraId="43779E91" w14:textId="77777777" w:rsidR="00C938FA" w:rsidRPr="00F2348A" w:rsidRDefault="00C938FA" w:rsidP="00C938FA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</w:p>
                    <w:p w14:paraId="5F0B0168" w14:textId="77777777" w:rsidR="00C938FA" w:rsidRPr="00F2348A" w:rsidRDefault="00C938FA" w:rsidP="00C938FA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 w:rsidRPr="00F2348A">
                        <w:rPr>
                          <w:lang w:val="pt-BR"/>
                        </w:rPr>
                        <w:t xml:space="preserve"> 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proofErr w:type="spellStart"/>
      <w:r w:rsidR="00987FB8">
        <w:t>Implementação</w:t>
      </w:r>
      <w:proofErr w:type="spellEnd"/>
      <w:r w:rsidR="00987FB8">
        <w:t xml:space="preserve"> da </w:t>
      </w:r>
      <w:proofErr w:type="spellStart"/>
      <w:r w:rsidR="00987FB8">
        <w:t>Lógica</w:t>
      </w:r>
      <w:proofErr w:type="spellEnd"/>
      <w:r w:rsidR="00987FB8">
        <w:t xml:space="preserve"> Fuzzy</w:t>
      </w:r>
    </w:p>
    <w:p w14:paraId="7CC4DAD1" w14:textId="6A432101" w:rsidR="00F44F86" w:rsidRDefault="0033371A" w:rsidP="00E97B99">
      <w:pPr>
        <w:pStyle w:val="Text"/>
        <w:rPr>
          <w:lang w:val="pt-BR"/>
        </w:rPr>
      </w:pPr>
      <w:r>
        <w:rPr>
          <w:lang w:val="pt-BR"/>
        </w:rPr>
        <w:t xml:space="preserve">Foi definido a utilização da biblioteca </w:t>
      </w:r>
      <w:proofErr w:type="spellStart"/>
      <w:r w:rsidR="00F44F86">
        <w:rPr>
          <w:lang w:val="pt-BR"/>
        </w:rPr>
        <w:t>jFuzzyLogic</w:t>
      </w:r>
      <w:proofErr w:type="spellEnd"/>
      <w:r>
        <w:rPr>
          <w:lang w:val="pt-BR"/>
        </w:rPr>
        <w:t xml:space="preserve">, que </w:t>
      </w:r>
      <w:r w:rsidR="00F44F86">
        <w:rPr>
          <w:lang w:val="pt-BR"/>
        </w:rPr>
        <w:t xml:space="preserve">é uma biblioteca </w:t>
      </w:r>
      <w:r w:rsidRPr="00AC51F8">
        <w:rPr>
          <w:i/>
          <w:lang w:val="pt-BR"/>
        </w:rPr>
        <w:t xml:space="preserve">open </w:t>
      </w:r>
      <w:proofErr w:type="spellStart"/>
      <w:r w:rsidRPr="00AC51F8">
        <w:rPr>
          <w:i/>
          <w:lang w:val="pt-BR"/>
        </w:rPr>
        <w:t>source</w:t>
      </w:r>
      <w:proofErr w:type="spellEnd"/>
      <w:r>
        <w:rPr>
          <w:lang w:val="pt-BR"/>
        </w:rPr>
        <w:t xml:space="preserve"> </w:t>
      </w:r>
      <w:r w:rsidR="00F44F86">
        <w:rPr>
          <w:lang w:val="pt-BR"/>
        </w:rPr>
        <w:t>em J</w:t>
      </w:r>
      <w:r>
        <w:rPr>
          <w:lang w:val="pt-BR"/>
        </w:rPr>
        <w:t>ava</w:t>
      </w:r>
      <w:r w:rsidR="00F44F86">
        <w:rPr>
          <w:lang w:val="pt-BR"/>
        </w:rPr>
        <w:t xml:space="preserve"> que implementa e simplifica a lógica </w:t>
      </w:r>
      <w:proofErr w:type="spellStart"/>
      <w:r w:rsidR="00F44F86">
        <w:rPr>
          <w:lang w:val="pt-BR"/>
        </w:rPr>
        <w:t>Fuzzy</w:t>
      </w:r>
      <w:proofErr w:type="spellEnd"/>
      <w:r w:rsidR="00F44F86">
        <w:rPr>
          <w:lang w:val="pt-BR"/>
        </w:rPr>
        <w:t xml:space="preserve"> para desenvolvimento de si</w:t>
      </w:r>
      <w:r w:rsidR="00AC51F8">
        <w:rPr>
          <w:lang w:val="pt-BR"/>
        </w:rPr>
        <w:t>stemas</w:t>
      </w:r>
      <w:r w:rsidR="009F1C9C">
        <w:rPr>
          <w:lang w:val="pt-BR"/>
        </w:rPr>
        <w:t xml:space="preserve"> através da</w:t>
      </w:r>
      <w:r w:rsidR="00AC51F8">
        <w:rPr>
          <w:lang w:val="pt-BR"/>
        </w:rPr>
        <w:t xml:space="preserve"> implementa</w:t>
      </w:r>
      <w:r w:rsidR="009F1C9C">
        <w:rPr>
          <w:lang w:val="pt-BR"/>
        </w:rPr>
        <w:t>ção</w:t>
      </w:r>
      <w:r w:rsidR="00AC51F8">
        <w:rPr>
          <w:lang w:val="pt-BR"/>
        </w:rPr>
        <w:t xml:space="preserve"> </w:t>
      </w:r>
      <w:r w:rsidR="009F1C9C">
        <w:rPr>
          <w:lang w:val="pt-BR"/>
        </w:rPr>
        <w:t>d</w:t>
      </w:r>
      <w:r w:rsidR="00AC51F8">
        <w:rPr>
          <w:lang w:val="pt-BR"/>
        </w:rPr>
        <w:t xml:space="preserve">a </w:t>
      </w:r>
      <w:proofErr w:type="spellStart"/>
      <w:r w:rsidR="00AC51F8">
        <w:rPr>
          <w:lang w:val="pt-BR"/>
        </w:rPr>
        <w:t>Fuzzy</w:t>
      </w:r>
      <w:proofErr w:type="spellEnd"/>
      <w:r w:rsidR="00AC51F8">
        <w:rPr>
          <w:lang w:val="pt-BR"/>
        </w:rPr>
        <w:t xml:space="preserve"> </w:t>
      </w:r>
      <w:proofErr w:type="spellStart"/>
      <w:r w:rsidR="00AC51F8">
        <w:rPr>
          <w:lang w:val="pt-BR"/>
        </w:rPr>
        <w:t>Control</w:t>
      </w:r>
      <w:proofErr w:type="spellEnd"/>
      <w:r w:rsidR="00AC51F8">
        <w:rPr>
          <w:lang w:val="pt-BR"/>
        </w:rPr>
        <w:t xml:space="preserve"> </w:t>
      </w:r>
      <w:proofErr w:type="spellStart"/>
      <w:r w:rsidR="00AC51F8">
        <w:rPr>
          <w:lang w:val="pt-BR"/>
        </w:rPr>
        <w:t>L</w:t>
      </w:r>
      <w:r w:rsidR="00F44F86">
        <w:rPr>
          <w:lang w:val="pt-BR"/>
        </w:rPr>
        <w:t>anguage</w:t>
      </w:r>
      <w:proofErr w:type="spellEnd"/>
      <w:r w:rsidR="00F44F86">
        <w:rPr>
          <w:lang w:val="pt-BR"/>
        </w:rPr>
        <w:t>(FCL) especificação IEC 61131 parte 7.</w:t>
      </w:r>
      <w:r>
        <w:rPr>
          <w:lang w:val="pt-BR"/>
        </w:rPr>
        <w:t xml:space="preserve"> O motivo pelo uso dessa biblioteca se deu pelo fato do projeto ter sido desenvolvido em Java e tal bibl</w:t>
      </w:r>
      <w:r w:rsidR="008E46A8">
        <w:rPr>
          <w:lang w:val="pt-BR"/>
        </w:rPr>
        <w:t>i</w:t>
      </w:r>
      <w:r>
        <w:rPr>
          <w:lang w:val="pt-BR"/>
        </w:rPr>
        <w:t>oteca ter documentação ampla e de fácil acesso.</w:t>
      </w:r>
    </w:p>
    <w:p w14:paraId="3EFACA7C" w14:textId="3121DEC2" w:rsidR="005374B1" w:rsidRDefault="00A04D86" w:rsidP="00C938FA">
      <w:pPr>
        <w:pStyle w:val="Text"/>
        <w:rPr>
          <w:lang w:val="pt-BR"/>
        </w:rPr>
      </w:pPr>
      <w:r>
        <w:rPr>
          <w:lang w:val="pt-BR"/>
        </w:rPr>
        <w:t>Foram definidas duas entradas como input</w:t>
      </w:r>
      <w:r w:rsidR="0033371A">
        <w:rPr>
          <w:lang w:val="pt-BR"/>
        </w:rPr>
        <w:t>:</w:t>
      </w:r>
      <w:r>
        <w:rPr>
          <w:lang w:val="pt-BR"/>
        </w:rPr>
        <w:t xml:space="preserve"> o “custo” e a “eficiência”</w:t>
      </w:r>
      <w:r w:rsidR="00174FAD">
        <w:rPr>
          <w:lang w:val="pt-BR"/>
        </w:rPr>
        <w:t>, e de output a variável “</w:t>
      </w:r>
      <w:proofErr w:type="spellStart"/>
      <w:r w:rsidR="00174FAD">
        <w:rPr>
          <w:lang w:val="pt-BR"/>
        </w:rPr>
        <w:t>valeapena</w:t>
      </w:r>
      <w:proofErr w:type="spellEnd"/>
      <w:r w:rsidR="00174FAD">
        <w:rPr>
          <w:lang w:val="pt-BR"/>
        </w:rPr>
        <w:t>”</w:t>
      </w:r>
      <w:r w:rsidR="00C938FA">
        <w:rPr>
          <w:lang w:val="pt-BR"/>
        </w:rPr>
        <w:t xml:space="preserve">, conforme ilustração </w:t>
      </w:r>
      <w:commentRangeStart w:id="64"/>
      <w:r w:rsidR="00C938FA">
        <w:rPr>
          <w:lang w:val="pt-BR"/>
        </w:rPr>
        <w:t>abaixo</w:t>
      </w:r>
      <w:commentRangeEnd w:id="64"/>
      <w:r w:rsidR="00AC4C24">
        <w:rPr>
          <w:rStyle w:val="Refdecomentrio"/>
        </w:rPr>
        <w:commentReference w:id="64"/>
      </w:r>
      <w:r w:rsidR="00C938FA">
        <w:rPr>
          <w:lang w:val="pt-BR"/>
        </w:rPr>
        <w:t>.</w:t>
      </w:r>
    </w:p>
    <w:p w14:paraId="21DA7B86" w14:textId="012F5657" w:rsidR="005374B1" w:rsidRDefault="00B82F60" w:rsidP="00E97B99">
      <w:pPr>
        <w:pStyle w:val="Text"/>
        <w:rPr>
          <w:lang w:val="pt-BR"/>
        </w:rPr>
      </w:pPr>
      <w:ins w:id="65" w:author="Alisson Steffens Henrique" w:date="2016-12-09T23:11:00Z">
        <w:r>
          <w:rPr>
            <w:lang w:val="pt-BR"/>
          </w:rPr>
          <w:t xml:space="preserve">Programas que tem como gerador de resultados a lógica </w:t>
        </w:r>
        <w:proofErr w:type="spellStart"/>
        <w:r>
          <w:rPr>
            <w:lang w:val="pt-BR"/>
          </w:rPr>
          <w:t>Fuzzy</w:t>
        </w:r>
        <w:proofErr w:type="spellEnd"/>
        <w:r>
          <w:rPr>
            <w:lang w:val="pt-BR"/>
          </w:rPr>
          <w:t>, ao contrário dos que contam com inteligências artificias complexas, tendam a necessitar do aux</w:t>
        </w:r>
      </w:ins>
      <w:ins w:id="66" w:author="Alisson Steffens Henrique" w:date="2016-12-09T23:12:00Z">
        <w:r>
          <w:rPr>
            <w:lang w:val="pt-BR"/>
          </w:rPr>
          <w:t>ílio de um especialista para definir seus estados padrões e gerar sua matriz de termos</w:t>
        </w:r>
      </w:ins>
      <w:ins w:id="67" w:author="Alisson Steffens Henrique" w:date="2016-12-09T23:39:00Z">
        <w:r w:rsidR="00833AB9">
          <w:rPr>
            <w:lang w:val="pt-BR"/>
          </w:rPr>
          <w:t xml:space="preserve"> [10], fato que o torna mais humanizado e aplicável para situações onde a validaç</w:t>
        </w:r>
      </w:ins>
      <w:ins w:id="68" w:author="Alisson Steffens Henrique" w:date="2016-12-09T23:40:00Z">
        <w:r w:rsidR="00833AB9">
          <w:rPr>
            <w:lang w:val="pt-BR"/>
          </w:rPr>
          <w:t>ão é qualitativa como a da variável “</w:t>
        </w:r>
        <w:proofErr w:type="spellStart"/>
        <w:r w:rsidR="00833AB9">
          <w:rPr>
            <w:lang w:val="pt-BR"/>
          </w:rPr>
          <w:t>valeapena</w:t>
        </w:r>
        <w:proofErr w:type="spellEnd"/>
        <w:r w:rsidR="00833AB9">
          <w:rPr>
            <w:lang w:val="pt-BR"/>
          </w:rPr>
          <w:t>”</w:t>
        </w:r>
      </w:ins>
      <w:ins w:id="69" w:author="Alisson Steffens Henrique" w:date="2016-12-09T23:12:00Z">
        <w:r>
          <w:rPr>
            <w:lang w:val="pt-BR"/>
          </w:rPr>
          <w:t>. Por isso</w:t>
        </w:r>
      </w:ins>
      <w:ins w:id="70" w:author="Alisson Steffens Henrique" w:date="2016-12-09T23:13:00Z">
        <w:r>
          <w:rPr>
            <w:lang w:val="pt-BR"/>
          </w:rPr>
          <w:t>,</w:t>
        </w:r>
      </w:ins>
      <w:del w:id="71" w:author="Alisson Steffens Henrique" w:date="2016-12-09T23:12:00Z">
        <w:r w:rsidR="005374B1" w:rsidDel="00B82F60">
          <w:rPr>
            <w:lang w:val="pt-BR"/>
          </w:rPr>
          <w:delText>F</w:delText>
        </w:r>
      </w:del>
      <w:ins w:id="72" w:author="Alisson Steffens Henrique" w:date="2016-12-09T23:12:00Z">
        <w:r>
          <w:rPr>
            <w:lang w:val="pt-BR"/>
          </w:rPr>
          <w:t xml:space="preserve"> f</w:t>
        </w:r>
      </w:ins>
      <w:r w:rsidR="005374B1">
        <w:rPr>
          <w:lang w:val="pt-BR"/>
        </w:rPr>
        <w:t xml:space="preserve">oi optado por definir quatro termos para </w:t>
      </w:r>
      <w:r w:rsidR="005374B1">
        <w:rPr>
          <w:lang w:val="pt-BR"/>
        </w:rPr>
        <w:t xml:space="preserve">cada variável, na intenção de facilitar a compreensão da pesquisa. As variáveis definidas transitam entre seus termos de acordo com tabela </w:t>
      </w:r>
      <w:r w:rsidR="00515F10">
        <w:rPr>
          <w:lang w:val="pt-BR"/>
        </w:rPr>
        <w:t>abaixo</w:t>
      </w:r>
      <w:r w:rsidR="005374B1">
        <w:rPr>
          <w:lang w:val="pt-BR"/>
        </w:rPr>
        <w:t>.</w:t>
      </w:r>
      <w:r w:rsidR="00ED7C5C">
        <w:rPr>
          <w:lang w:val="pt-BR"/>
        </w:rPr>
        <w:t xml:space="preserve"> </w:t>
      </w:r>
    </w:p>
    <w:p w14:paraId="04431871" w14:textId="6C29B4CD" w:rsidR="005374B1" w:rsidRDefault="005374B1" w:rsidP="00E97B99">
      <w:pPr>
        <w:pStyle w:val="Text"/>
        <w:rPr>
          <w:lang w:val="pt-BR"/>
        </w:rPr>
      </w:pPr>
    </w:p>
    <w:p w14:paraId="3E1CB47C" w14:textId="08DF3997" w:rsidR="00A04D86" w:rsidRDefault="00AE00B5" w:rsidP="00454DAB">
      <w:pPr>
        <w:pStyle w:val="Text"/>
        <w:rPr>
          <w:lang w:val="pt-BR"/>
        </w:rPr>
      </w:pPr>
      <w:r>
        <w:rPr>
          <w:lang w:val="pt-BR"/>
        </w:rPr>
        <w:t xml:space="preserve">O programa então foi assim estruturado para definir a média </w:t>
      </w:r>
      <w:proofErr w:type="spellStart"/>
      <w:r>
        <w:rPr>
          <w:lang w:val="pt-BR"/>
        </w:rPr>
        <w:t>Fuzzy</w:t>
      </w:r>
      <w:proofErr w:type="spellEnd"/>
      <w:r>
        <w:rPr>
          <w:lang w:val="pt-BR"/>
        </w:rPr>
        <w:t xml:space="preserve"> de cada caminho, agrupando para isso vários outputs e </w:t>
      </w:r>
      <w:del w:id="73" w:author="Alisson Steffens Henrique" w:date="2016-12-09T19:17:00Z">
        <w:r w:rsidDel="00366310">
          <w:rPr>
            <w:lang w:val="pt-BR"/>
          </w:rPr>
          <w:delText xml:space="preserve">calculando </w:delText>
        </w:r>
      </w:del>
      <w:ins w:id="74" w:author="Alisson Steffens Henrique" w:date="2016-12-09T19:17:00Z">
        <w:r w:rsidR="00366310">
          <w:rPr>
            <w:lang w:val="pt-BR"/>
          </w:rPr>
          <w:t xml:space="preserve">aplicando </w:t>
        </w:r>
      </w:ins>
      <w:r>
        <w:rPr>
          <w:lang w:val="pt-BR"/>
        </w:rPr>
        <w:t>uma média aritmética simples a eles. O valor final é referente a dispersão dos pontos na saída e pode definir em qual termo o caminho, no geral, melhor se qualifica. A estrutura do programa pode ser vista com o fluxograma abaixo.</w:t>
      </w:r>
    </w:p>
    <w:p w14:paraId="45770EAB" w14:textId="0030573B" w:rsidR="00AE00B5" w:rsidRDefault="00CB38FE" w:rsidP="00C938FA">
      <w:pPr>
        <w:pStyle w:val="Text"/>
        <w:ind w:firstLine="0"/>
        <w:rPr>
          <w:lang w:val="pt-BR"/>
        </w:rPr>
      </w:pPr>
      <w:r w:rsidRPr="001F4C5C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E10F186" wp14:editId="598F2ED3">
                <wp:simplePos x="0" y="0"/>
                <wp:positionH relativeFrom="margin">
                  <wp:posOffset>-8255</wp:posOffset>
                </wp:positionH>
                <wp:positionV relativeFrom="margin">
                  <wp:posOffset>6259830</wp:posOffset>
                </wp:positionV>
                <wp:extent cx="3138170" cy="2587625"/>
                <wp:effectExtent l="0" t="0" r="5080" b="3175"/>
                <wp:wrapSquare wrapText="bothSides"/>
                <wp:docPr id="8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8170" cy="2587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5809A6" w14:textId="7BA641A6" w:rsidR="00ED7C5C" w:rsidRDefault="00865ED6" w:rsidP="00C938FA">
                            <w:pPr>
                              <w:pStyle w:val="Textodenotaderodap"/>
                              <w:ind w:firstLine="0"/>
                              <w:jc w:val="center"/>
                            </w:pPr>
                            <w:r>
                              <w:rPr>
                                <w:noProof/>
                                <w:lang w:val="pt-BR" w:eastAsia="pt-BR"/>
                              </w:rPr>
                              <w:drawing>
                                <wp:inline distT="0" distB="0" distL="0" distR="0" wp14:anchorId="34316ADA" wp14:editId="5BA2395B">
                                  <wp:extent cx="3138170" cy="2388235"/>
                                  <wp:effectExtent l="0" t="0" r="5080" b="0"/>
                                  <wp:docPr id="10" name="Imagem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flowchart.png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38170" cy="23882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A770331" w14:textId="77777777" w:rsidR="00ED7C5C" w:rsidRPr="00F2348A" w:rsidRDefault="00ED7C5C" w:rsidP="00ED7C5C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>Fig. 2</w:t>
                            </w:r>
                            <w:r w:rsidRPr="00F2348A">
                              <w:rPr>
                                <w:lang w:val="pt-BR"/>
                              </w:rPr>
                              <w:t xml:space="preserve">.  </w:t>
                            </w:r>
                            <w:r>
                              <w:rPr>
                                <w:lang w:val="pt-BR"/>
                              </w:rPr>
                              <w:t>Inputs e Outputs gerados pelo programa</w:t>
                            </w:r>
                          </w:p>
                          <w:p w14:paraId="02C23922" w14:textId="77777777" w:rsidR="00ED7C5C" w:rsidRPr="00F2348A" w:rsidRDefault="00ED7C5C" w:rsidP="00ED7C5C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 w:rsidRPr="00F2348A">
                              <w:rPr>
                                <w:lang w:val="pt-BR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 w14:anchorId="3E10F186" id="_x0000_s1027" type="#_x0000_t202" style="position:absolute;left:0;text-align:left;margin-left:-.65pt;margin-top:492.9pt;width:247.1pt;height:203.7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" stroked="f">
                <v:textbox inset="0,0,0,0">
                  <w:txbxContent>
                    <w:p w14:paraId="465809A6" w14:textId="7BA641A6" w:rsidR="00ED7C5C" w:rsidRDefault="00865ED6" w:rsidP="00C938FA">
                      <w:pPr>
                        <w:pStyle w:val="Textodenotaderodap"/>
                        <w:ind w:firstLine="0"/>
                        <w:jc w:val="center"/>
                      </w:pPr>
                      <w:r>
                        <w:rPr>
                          <w:noProof/>
                          <w:lang w:val="pt-BR" w:eastAsia="pt-BR"/>
                        </w:rPr>
                        <w:drawing>
                          <wp:inline distT="0" distB="0" distL="0" distR="0" wp14:anchorId="34316ADA" wp14:editId="5BA2395B">
                            <wp:extent cx="3138170" cy="2388235"/>
                            <wp:effectExtent l="0" t="0" r="5080" b="0"/>
                            <wp:docPr id="10" name="Imagem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flowchart.png"/>
                                    <pic:cNvPicPr/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38170" cy="23882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A770331" w14:textId="77777777" w:rsidR="00ED7C5C" w:rsidRPr="00F2348A" w:rsidRDefault="00ED7C5C" w:rsidP="00ED7C5C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>Fig. 2</w:t>
                      </w:r>
                      <w:r w:rsidRPr="00F2348A">
                        <w:rPr>
                          <w:lang w:val="pt-BR"/>
                        </w:rPr>
                        <w:t xml:space="preserve">.  </w:t>
                      </w:r>
                      <w:r>
                        <w:rPr>
                          <w:lang w:val="pt-BR"/>
                        </w:rPr>
                        <w:t>Inputs e Outputs gerados pelo programa</w:t>
                      </w:r>
                    </w:p>
                    <w:p w14:paraId="02C23922" w14:textId="77777777" w:rsidR="00ED7C5C" w:rsidRPr="00F2348A" w:rsidRDefault="00ED7C5C" w:rsidP="00ED7C5C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 w:rsidRPr="00F2348A">
                        <w:rPr>
                          <w:lang w:val="pt-BR"/>
                        </w:rPr>
                        <w:t xml:space="preserve"> 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5BB29FBD" w14:textId="44B1525F" w:rsidR="00AA3175" w:rsidRDefault="00AA3175" w:rsidP="009F2DE2">
      <w:pPr>
        <w:pStyle w:val="Text"/>
        <w:rPr>
          <w:ins w:id="75" w:author="Alisson Steffens Henrique" w:date="2016-12-09T19:18:00Z"/>
          <w:lang w:val="pt-BR"/>
        </w:rPr>
      </w:pPr>
      <w:r>
        <w:rPr>
          <w:lang w:val="pt-BR"/>
        </w:rPr>
        <w:t xml:space="preserve">Com a aplicação dos dados corretamente, </w:t>
      </w:r>
      <w:r w:rsidR="004E2A40">
        <w:rPr>
          <w:lang w:val="pt-BR"/>
        </w:rPr>
        <w:t>o</w:t>
      </w:r>
      <w:r>
        <w:rPr>
          <w:lang w:val="pt-BR"/>
        </w:rPr>
        <w:t xml:space="preserve"> programa torna poss</w:t>
      </w:r>
      <w:r w:rsidR="00F575E5">
        <w:rPr>
          <w:lang w:val="pt-BR"/>
        </w:rPr>
        <w:t>ível</w:t>
      </w:r>
      <w:r>
        <w:rPr>
          <w:lang w:val="pt-BR"/>
        </w:rPr>
        <w:t xml:space="preserve"> verificar problemas</w:t>
      </w:r>
      <w:r w:rsidR="00F575E5">
        <w:rPr>
          <w:lang w:val="pt-BR"/>
        </w:rPr>
        <w:t xml:space="preserve"> de mobilidade urbana que podem ocorrer entre as rotas de quaisquer dois pontos, sejam entre bairros, cidades ou estados.</w:t>
      </w:r>
    </w:p>
    <w:p w14:paraId="61B1CE5E" w14:textId="50413FEF" w:rsidR="00366310" w:rsidRPr="00BC6B62" w:rsidRDefault="00366310" w:rsidP="009F2DE2">
      <w:pPr>
        <w:pStyle w:val="Text"/>
        <w:rPr>
          <w:lang w:val="pt-BR"/>
        </w:rPr>
      </w:pPr>
      <w:ins w:id="76" w:author="Alisson Steffens Henrique" w:date="2016-12-09T19:18:00Z">
        <w:r>
          <w:rPr>
            <w:lang w:val="pt-BR"/>
          </w:rPr>
          <w:t>A análise obtida a partir do sistema especialista poder ser assim entendida como uma transformaç</w:t>
        </w:r>
      </w:ins>
      <w:ins w:id="77" w:author="Alisson Steffens Henrique" w:date="2016-12-09T19:19:00Z">
        <w:r>
          <w:rPr>
            <w:lang w:val="pt-BR"/>
          </w:rPr>
          <w:t>ão matemática que tem por objetivo provar quantitativamente uma hipótese cujas entradas costumam ser qualitativas.</w:t>
        </w:r>
      </w:ins>
    </w:p>
    <w:p w14:paraId="2366501B" w14:textId="75A94E08" w:rsidR="00E97B99" w:rsidRPr="0030333A" w:rsidRDefault="00CB38FE" w:rsidP="00E97B99">
      <w:pPr>
        <w:pStyle w:val="Ttulo1"/>
        <w:rPr>
          <w:lang w:val="pt-BR"/>
        </w:rPr>
      </w:pPr>
      <w:r w:rsidRPr="001F4C5C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553C080" wp14:editId="663E1D19">
                <wp:simplePos x="0" y="0"/>
                <wp:positionH relativeFrom="margin">
                  <wp:posOffset>-3810</wp:posOffset>
                </wp:positionH>
                <wp:positionV relativeFrom="margin">
                  <wp:posOffset>1230630</wp:posOffset>
                </wp:positionV>
                <wp:extent cx="3138170" cy="1619250"/>
                <wp:effectExtent l="0" t="0" r="5080" b="0"/>
                <wp:wrapSquare wrapText="bothSides"/>
                <wp:docPr id="1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8170" cy="1619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29B9840" w14:textId="67D66555" w:rsidR="00ED7C5C" w:rsidRDefault="00515F10" w:rsidP="00ED7C5C">
                            <w:pPr>
                              <w:pStyle w:val="Textodenotaderodap"/>
                              <w:ind w:firstLine="0"/>
                            </w:pPr>
                            <w:r>
                              <w:rPr>
                                <w:noProof/>
                                <w:lang w:val="pt-BR" w:eastAsia="pt-BR"/>
                              </w:rPr>
                              <w:drawing>
                                <wp:inline distT="0" distB="0" distL="0" distR="0" wp14:anchorId="26FA60AC" wp14:editId="57C1C988">
                                  <wp:extent cx="3138170" cy="1397000"/>
                                  <wp:effectExtent l="0" t="0" r="5080" b="0"/>
                                  <wp:docPr id="13" name="Imagem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variaveisv2.PNG"/>
                                          <pic:cNvPicPr/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38170" cy="1397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62CBAD9" w14:textId="466C4302" w:rsidR="00ED7C5C" w:rsidRPr="00F2348A" w:rsidRDefault="00ED7C5C" w:rsidP="00ED7C5C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>Fig. 2</w:t>
                            </w:r>
                            <w:r w:rsidRPr="00F2348A">
                              <w:rPr>
                                <w:lang w:val="pt-BR"/>
                              </w:rPr>
                              <w:t xml:space="preserve">.  </w:t>
                            </w:r>
                            <w:r>
                              <w:rPr>
                                <w:lang w:val="pt-BR"/>
                              </w:rPr>
                              <w:t>Inputs e Outputs gerados pelo programa</w:t>
                            </w:r>
                          </w:p>
                          <w:p w14:paraId="6D08EA60" w14:textId="77777777" w:rsidR="00ED7C5C" w:rsidRPr="00F2348A" w:rsidRDefault="00ED7C5C" w:rsidP="00ED7C5C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 w:rsidRPr="00F2348A">
                              <w:rPr>
                                <w:lang w:val="pt-BR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 w14:anchorId="6553C080" id="_x0000_s1028" type="#_x0000_t202" style="position:absolute;left:0;text-align:left;margin-left:-.3pt;margin-top:96.9pt;width:247.1pt;height:127.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" stroked="f">
                <v:textbox inset="0,0,0,0">
                  <w:txbxContent>
                    <w:p w14:paraId="529B9840" w14:textId="67D66555" w:rsidR="00ED7C5C" w:rsidRDefault="00515F10" w:rsidP="00ED7C5C">
                      <w:pPr>
                        <w:pStyle w:val="Textodenotaderodap"/>
                        <w:ind w:firstLine="0"/>
                      </w:pPr>
                      <w:r>
                        <w:rPr>
                          <w:noProof/>
                          <w:lang w:val="pt-BR" w:eastAsia="pt-BR"/>
                        </w:rPr>
                        <w:drawing>
                          <wp:inline distT="0" distB="0" distL="0" distR="0" wp14:anchorId="26FA60AC" wp14:editId="57C1C988">
                            <wp:extent cx="3138170" cy="1397000"/>
                            <wp:effectExtent l="0" t="0" r="5080" b="0"/>
                            <wp:docPr id="13" name="Imagem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variaveisv2.PNG"/>
                                    <pic:cNvPicPr/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38170" cy="1397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62CBAD9" w14:textId="466C4302" w:rsidR="00ED7C5C" w:rsidRPr="00F2348A" w:rsidRDefault="00ED7C5C" w:rsidP="00ED7C5C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>Fig. 2</w:t>
                      </w:r>
                      <w:r w:rsidRPr="00F2348A">
                        <w:rPr>
                          <w:lang w:val="pt-BR"/>
                        </w:rPr>
                        <w:t xml:space="preserve">.  </w:t>
                      </w:r>
                      <w:r>
                        <w:rPr>
                          <w:lang w:val="pt-BR"/>
                        </w:rPr>
                        <w:t>Inputs e Outputs gerados pelo programa</w:t>
                      </w:r>
                    </w:p>
                    <w:p w14:paraId="6D08EA60" w14:textId="77777777" w:rsidR="00ED7C5C" w:rsidRPr="00F2348A" w:rsidRDefault="00ED7C5C" w:rsidP="00ED7C5C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 w:rsidRPr="00F2348A">
                        <w:rPr>
                          <w:lang w:val="pt-BR"/>
                        </w:rPr>
                        <w:t xml:space="preserve"> 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317B3D" w:rsidRPr="0030333A">
        <w:rPr>
          <w:lang w:val="pt-BR"/>
        </w:rPr>
        <w:t xml:space="preserve">Dados </w:t>
      </w:r>
      <w:del w:id="78" w:author="Andre Luiz Maciel Santana" w:date="2016-12-09T22:21:00Z">
        <w:r w:rsidR="00317B3D" w:rsidRPr="0030333A" w:rsidDel="00AC4C24">
          <w:rPr>
            <w:lang w:val="pt-BR"/>
          </w:rPr>
          <w:delText>Utilizados</w:delText>
        </w:r>
      </w:del>
      <w:ins w:id="79" w:author="Andre Luiz Maciel Santana" w:date="2016-12-09T22:21:00Z">
        <w:r w:rsidR="00AC4C24">
          <w:rPr>
            <w:lang w:val="pt-BR"/>
          </w:rPr>
          <w:t>de Entrada</w:t>
        </w:r>
      </w:ins>
    </w:p>
    <w:p w14:paraId="271BE670" w14:textId="02976D82" w:rsidR="00E97B99" w:rsidRPr="00317B3D" w:rsidRDefault="00317B3D" w:rsidP="00E97B99">
      <w:pPr>
        <w:pStyle w:val="Text"/>
        <w:rPr>
          <w:lang w:val="pt-BR"/>
        </w:rPr>
      </w:pPr>
      <w:r w:rsidRPr="00317B3D">
        <w:rPr>
          <w:lang w:val="pt-BR"/>
        </w:rPr>
        <w:t xml:space="preserve">Nesta seção </w:t>
      </w:r>
      <w:r w:rsidR="00F103F8" w:rsidRPr="00317B3D">
        <w:rPr>
          <w:lang w:val="pt-BR"/>
        </w:rPr>
        <w:t>serão</w:t>
      </w:r>
      <w:r w:rsidRPr="00317B3D">
        <w:rPr>
          <w:lang w:val="pt-BR"/>
        </w:rPr>
        <w:t xml:space="preserve"> apresentado</w:t>
      </w:r>
      <w:r w:rsidR="00F103F8">
        <w:rPr>
          <w:lang w:val="pt-BR"/>
        </w:rPr>
        <w:t>s</w:t>
      </w:r>
      <w:r w:rsidRPr="00317B3D">
        <w:rPr>
          <w:lang w:val="pt-BR"/>
        </w:rPr>
        <w:t xml:space="preserve"> os dados utilizados e </w:t>
      </w:r>
      <w:r w:rsidR="00AC51F8">
        <w:rPr>
          <w:lang w:val="pt-BR"/>
        </w:rPr>
        <w:t>os métodos de escolha e captura dos dados utilizados na pesquisa.</w:t>
      </w:r>
    </w:p>
    <w:p w14:paraId="74642D3A" w14:textId="6EA4E5AC" w:rsidR="00E97B99" w:rsidRPr="003C62A5" w:rsidRDefault="00AE4F6A" w:rsidP="00E97B99">
      <w:pPr>
        <w:pStyle w:val="Ttulo2"/>
        <w:rPr>
          <w:lang w:val="pt-BR"/>
        </w:rPr>
      </w:pPr>
      <w:r w:rsidRPr="003C62A5">
        <w:rPr>
          <w:lang w:val="pt-BR"/>
        </w:rPr>
        <w:t>Locais Escolhidos</w:t>
      </w:r>
    </w:p>
    <w:p w14:paraId="6C0BC087" w14:textId="34350192" w:rsidR="00910041" w:rsidRDefault="003C62A5" w:rsidP="003C62A5">
      <w:pPr>
        <w:pStyle w:val="Text"/>
        <w:rPr>
          <w:lang w:val="pt-BR"/>
        </w:rPr>
      </w:pPr>
      <w:r w:rsidRPr="003C62A5">
        <w:rPr>
          <w:lang w:val="pt-BR"/>
        </w:rPr>
        <w:t xml:space="preserve">O primeiro local selecionado, </w:t>
      </w:r>
      <w:r w:rsidR="00AC51F8">
        <w:rPr>
          <w:lang w:val="pt-BR"/>
        </w:rPr>
        <w:t>e</w:t>
      </w:r>
      <w:r>
        <w:rPr>
          <w:lang w:val="pt-BR"/>
        </w:rPr>
        <w:t xml:space="preserve"> objeto de estudo do projeto, </w:t>
      </w:r>
      <w:ins w:id="80" w:author="Alisson Steffens Henrique" w:date="2016-12-09T23:40:00Z">
        <w:r w:rsidR="00833AB9">
          <w:rPr>
            <w:lang w:val="pt-BR"/>
          </w:rPr>
          <w:t xml:space="preserve">tendo em vista a proximidade e </w:t>
        </w:r>
      </w:ins>
      <w:ins w:id="81" w:author="Alisson Steffens Henrique" w:date="2016-12-09T23:41:00Z">
        <w:r w:rsidR="00833AB9">
          <w:rPr>
            <w:lang w:val="pt-BR"/>
          </w:rPr>
          <w:t>importância</w:t>
        </w:r>
      </w:ins>
      <w:ins w:id="82" w:author="Alisson Steffens Henrique" w:date="2016-12-09T23:40:00Z">
        <w:r w:rsidR="00833AB9">
          <w:rPr>
            <w:lang w:val="pt-BR"/>
          </w:rPr>
          <w:t xml:space="preserve"> </w:t>
        </w:r>
      </w:ins>
      <w:ins w:id="83" w:author="Alisson Steffens Henrique" w:date="2016-12-09T23:41:00Z">
        <w:r w:rsidR="00833AB9">
          <w:rPr>
            <w:lang w:val="pt-BR"/>
          </w:rPr>
          <w:t xml:space="preserve">política e econômica, </w:t>
        </w:r>
      </w:ins>
      <w:r>
        <w:rPr>
          <w:lang w:val="pt-BR"/>
        </w:rPr>
        <w:t xml:space="preserve">são os bairros Centro </w:t>
      </w:r>
      <w:r w:rsidR="00AC51F8">
        <w:rPr>
          <w:lang w:val="pt-BR"/>
        </w:rPr>
        <w:t>d</w:t>
      </w:r>
      <w:r>
        <w:rPr>
          <w:lang w:val="pt-BR"/>
        </w:rPr>
        <w:t xml:space="preserve">as cidades de Navegantes e </w:t>
      </w:r>
      <w:commentRangeStart w:id="84"/>
      <w:r>
        <w:rPr>
          <w:lang w:val="pt-BR"/>
        </w:rPr>
        <w:t>Itajaí</w:t>
      </w:r>
      <w:commentRangeEnd w:id="84"/>
      <w:r w:rsidR="00AC4C24">
        <w:rPr>
          <w:rStyle w:val="Refdecomentrio"/>
        </w:rPr>
        <w:commentReference w:id="84"/>
      </w:r>
      <w:r>
        <w:rPr>
          <w:lang w:val="pt-BR"/>
        </w:rPr>
        <w:t xml:space="preserve">. </w:t>
      </w:r>
    </w:p>
    <w:p w14:paraId="08370C9D" w14:textId="6CB80E5C" w:rsidR="00F103F8" w:rsidRDefault="00F103F8" w:rsidP="003C62A5">
      <w:pPr>
        <w:pStyle w:val="Text"/>
        <w:rPr>
          <w:lang w:val="pt-BR"/>
        </w:rPr>
      </w:pPr>
      <w:r>
        <w:rPr>
          <w:lang w:val="pt-BR"/>
        </w:rPr>
        <w:t>Para servirem de parâmetro de comparação com o caso de Itajaí e Navegantes, foram escolhidas cidades que tenham uma situaç</w:t>
      </w:r>
      <w:r w:rsidRPr="00F103F8">
        <w:rPr>
          <w:lang w:val="pt-BR"/>
        </w:rPr>
        <w:t>ã</w:t>
      </w:r>
      <w:r>
        <w:rPr>
          <w:lang w:val="pt-BR"/>
        </w:rPr>
        <w:t xml:space="preserve">o </w:t>
      </w:r>
      <w:r w:rsidR="00D61540">
        <w:rPr>
          <w:lang w:val="pt-BR"/>
        </w:rPr>
        <w:t>similar, ou seja, que se</w:t>
      </w:r>
      <w:r>
        <w:rPr>
          <w:lang w:val="pt-BR"/>
        </w:rPr>
        <w:t xml:space="preserve"> </w:t>
      </w:r>
      <w:r w:rsidR="00D61540">
        <w:rPr>
          <w:lang w:val="pt-BR"/>
        </w:rPr>
        <w:t>enquadram n</w:t>
      </w:r>
      <w:r>
        <w:rPr>
          <w:lang w:val="pt-BR"/>
        </w:rPr>
        <w:t>o termo “Cidades Gêmeas”</w:t>
      </w:r>
      <w:r w:rsidR="00D61540">
        <w:rPr>
          <w:lang w:val="pt-BR"/>
        </w:rPr>
        <w:t xml:space="preserve"> e que possuem uma divisa fluvial entre as cidades</w:t>
      </w:r>
      <w:r>
        <w:rPr>
          <w:lang w:val="pt-BR"/>
        </w:rPr>
        <w:t>.</w:t>
      </w:r>
    </w:p>
    <w:p w14:paraId="115B34D8" w14:textId="440F9747" w:rsidR="00F103F8" w:rsidRDefault="00F103F8" w:rsidP="003C62A5">
      <w:pPr>
        <w:pStyle w:val="Text"/>
        <w:rPr>
          <w:lang w:val="pt-BR"/>
        </w:rPr>
      </w:pPr>
      <w:r>
        <w:rPr>
          <w:lang w:val="pt-BR"/>
        </w:rPr>
        <w:t>Cidades Gêmeas é um termo utilizado para definir cidades geograficamente vizinhas</w:t>
      </w:r>
      <w:r w:rsidR="00602ECA">
        <w:rPr>
          <w:lang w:val="pt-BR"/>
        </w:rPr>
        <w:t xml:space="preserve"> que possuem um crescimento parecido e tende</w:t>
      </w:r>
      <w:r w:rsidR="00D61540">
        <w:rPr>
          <w:lang w:val="pt-BR"/>
        </w:rPr>
        <w:t>m</w:t>
      </w:r>
      <w:r w:rsidR="00602ECA">
        <w:rPr>
          <w:lang w:val="pt-BR"/>
        </w:rPr>
        <w:t xml:space="preserve"> a</w:t>
      </w:r>
      <w:r w:rsidR="00D61540">
        <w:rPr>
          <w:lang w:val="pt-BR"/>
        </w:rPr>
        <w:t xml:space="preserve"> possuir</w:t>
      </w:r>
      <w:r w:rsidR="00602ECA">
        <w:rPr>
          <w:lang w:val="pt-BR"/>
        </w:rPr>
        <w:t xml:space="preserve"> um</w:t>
      </w:r>
      <w:r w:rsidR="00AC51F8">
        <w:rPr>
          <w:lang w:val="pt-BR"/>
        </w:rPr>
        <w:t>a grande</w:t>
      </w:r>
      <w:r w:rsidR="00602ECA">
        <w:rPr>
          <w:lang w:val="pt-BR"/>
        </w:rPr>
        <w:t xml:space="preserve"> movimentação entre ambas. Não existe um critério específico que defina quais cidades seriam gêmeas, mas dentro da lista das mais conhecidas </w:t>
      </w:r>
      <w:r w:rsidR="007A5C70">
        <w:rPr>
          <w:lang w:val="pt-BR"/>
        </w:rPr>
        <w:t>muitas contêm</w:t>
      </w:r>
      <w:r w:rsidR="00602ECA">
        <w:rPr>
          <w:lang w:val="pt-BR"/>
        </w:rPr>
        <w:t xml:space="preserve"> uma divisão fluvial e pontes </w:t>
      </w:r>
      <w:r w:rsidR="00D61540">
        <w:rPr>
          <w:lang w:val="pt-BR"/>
        </w:rPr>
        <w:t>d</w:t>
      </w:r>
      <w:r w:rsidR="00602ECA">
        <w:rPr>
          <w:lang w:val="pt-BR"/>
        </w:rPr>
        <w:t>e</w:t>
      </w:r>
      <w:r w:rsidR="00D61540">
        <w:rPr>
          <w:lang w:val="pt-BR"/>
        </w:rPr>
        <w:t xml:space="preserve"> ligação entre as cidades</w:t>
      </w:r>
      <w:r w:rsidR="00602ECA">
        <w:rPr>
          <w:lang w:val="pt-BR"/>
        </w:rPr>
        <w:t>.</w:t>
      </w:r>
    </w:p>
    <w:p w14:paraId="7429DEA4" w14:textId="252B5736" w:rsidR="0080514F" w:rsidRDefault="00CB38FE" w:rsidP="0080514F">
      <w:pPr>
        <w:pStyle w:val="Text"/>
        <w:rPr>
          <w:lang w:val="pt-BR"/>
        </w:rPr>
      </w:pPr>
      <w:r w:rsidRPr="001F4C5C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18BCDF1" wp14:editId="0ABD72FC">
                <wp:simplePos x="0" y="0"/>
                <wp:positionH relativeFrom="margin">
                  <wp:posOffset>-16510</wp:posOffset>
                </wp:positionH>
                <wp:positionV relativeFrom="margin">
                  <wp:posOffset>3603625</wp:posOffset>
                </wp:positionV>
                <wp:extent cx="3138170" cy="1509395"/>
                <wp:effectExtent l="0" t="0" r="5080" b="0"/>
                <wp:wrapSquare wrapText="bothSides"/>
                <wp:docPr id="7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8170" cy="1509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6C86A2" w14:textId="5D3DDBAC" w:rsidR="00515F10" w:rsidRDefault="00515F10" w:rsidP="00515F10">
                            <w:pPr>
                              <w:pStyle w:val="Textodenotaderodap"/>
                              <w:ind w:firstLine="0"/>
                            </w:pPr>
                            <w:r>
                              <w:rPr>
                                <w:noProof/>
                                <w:lang w:val="pt-BR" w:eastAsia="pt-BR"/>
                              </w:rPr>
                              <w:drawing>
                                <wp:inline distT="0" distB="0" distL="0" distR="0" wp14:anchorId="29213D69" wp14:editId="48775FB4">
                                  <wp:extent cx="3138170" cy="1191260"/>
                                  <wp:effectExtent l="0" t="0" r="5080" b="8890"/>
                                  <wp:docPr id="16" name="Imagem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tabela_regras_v2.PNG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38170" cy="11912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E75D1C3" w14:textId="77777777" w:rsidR="00515F10" w:rsidRPr="00F2348A" w:rsidRDefault="00515F10" w:rsidP="00515F10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>Fig. 2</w:t>
                            </w:r>
                            <w:r w:rsidRPr="00F2348A">
                              <w:rPr>
                                <w:lang w:val="pt-BR"/>
                              </w:rPr>
                              <w:t xml:space="preserve">.  </w:t>
                            </w:r>
                            <w:r>
                              <w:rPr>
                                <w:lang w:val="pt-BR"/>
                              </w:rPr>
                              <w:t>Inputs e Outputs gerados pelo programa</w:t>
                            </w:r>
                          </w:p>
                          <w:p w14:paraId="18FD08AC" w14:textId="77777777" w:rsidR="00515F10" w:rsidRPr="00F2348A" w:rsidRDefault="00515F10" w:rsidP="00515F10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 w:rsidRPr="00F2348A">
                              <w:rPr>
                                <w:lang w:val="pt-BR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 w14:anchorId="318BCDF1" id="_x0000_s1029" type="#_x0000_t202" style="position:absolute;left:0;text-align:left;margin-left:-1.3pt;margin-top:283.75pt;width:247.1pt;height:118.8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" stroked="f">
                <v:textbox inset="0,0,0,0">
                  <w:txbxContent>
                    <w:p w14:paraId="306C86A2" w14:textId="5D3DDBAC" w:rsidR="00515F10" w:rsidRDefault="00515F10" w:rsidP="00515F10">
                      <w:pPr>
                        <w:pStyle w:val="Textodenotaderodap"/>
                        <w:ind w:firstLine="0"/>
                      </w:pPr>
                      <w:r>
                        <w:rPr>
                          <w:noProof/>
                          <w:lang w:val="pt-BR" w:eastAsia="pt-BR"/>
                        </w:rPr>
                        <w:drawing>
                          <wp:inline distT="0" distB="0" distL="0" distR="0" wp14:anchorId="29213D69" wp14:editId="48775FB4">
                            <wp:extent cx="3138170" cy="1191260"/>
                            <wp:effectExtent l="0" t="0" r="5080" b="8890"/>
                            <wp:docPr id="16" name="Imagem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tabela_regras_v2.PNG"/>
                                    <pic:cNvPicPr/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38170" cy="11912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E75D1C3" w14:textId="77777777" w:rsidR="00515F10" w:rsidRPr="00F2348A" w:rsidRDefault="00515F10" w:rsidP="00515F10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>Fig. 2</w:t>
                      </w:r>
                      <w:r w:rsidRPr="00F2348A">
                        <w:rPr>
                          <w:lang w:val="pt-BR"/>
                        </w:rPr>
                        <w:t xml:space="preserve">.  </w:t>
                      </w:r>
                      <w:r>
                        <w:rPr>
                          <w:lang w:val="pt-BR"/>
                        </w:rPr>
                        <w:t>Inputs e Outputs gerados pelo programa</w:t>
                      </w:r>
                    </w:p>
                    <w:p w14:paraId="18FD08AC" w14:textId="77777777" w:rsidR="00515F10" w:rsidRPr="00F2348A" w:rsidRDefault="00515F10" w:rsidP="00515F10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 w:rsidRPr="00F2348A">
                        <w:rPr>
                          <w:lang w:val="pt-BR"/>
                        </w:rPr>
                        <w:t xml:space="preserve"> 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D61540">
        <w:rPr>
          <w:lang w:val="pt-BR"/>
        </w:rPr>
        <w:t>Levando em consideração essas características</w:t>
      </w:r>
      <w:r w:rsidR="0081033C">
        <w:rPr>
          <w:lang w:val="pt-BR"/>
        </w:rPr>
        <w:t xml:space="preserve">, foram definidos como pontos de comparação as cidades gêmeas de São José e Florianópolis, pela proximidade com a região de Itajaí; e as cidades de Boston e Cambridge, pela familiaridade de membros do projeto com o local e para ter um ponto de </w:t>
      </w:r>
      <w:r w:rsidR="0081033C">
        <w:rPr>
          <w:lang w:val="pt-BR"/>
        </w:rPr>
        <w:lastRenderedPageBreak/>
        <w:t>referência internacional.</w:t>
      </w:r>
    </w:p>
    <w:p w14:paraId="25E41DB5" w14:textId="370DD24A" w:rsidR="00AE4F6A" w:rsidRPr="00317B3D" w:rsidRDefault="00AE4F6A" w:rsidP="00AE4F6A">
      <w:pPr>
        <w:pStyle w:val="Ttulo2"/>
        <w:rPr>
          <w:lang w:val="pt-BR"/>
        </w:rPr>
      </w:pPr>
      <w:r w:rsidRPr="00317B3D">
        <w:rPr>
          <w:lang w:val="pt-BR"/>
        </w:rPr>
        <w:t>Método de Captura dos Dados</w:t>
      </w:r>
      <w:r w:rsidR="00317B3D" w:rsidRPr="00317B3D">
        <w:rPr>
          <w:lang w:val="pt-BR"/>
        </w:rPr>
        <w:t xml:space="preserve"> de Tr</w:t>
      </w:r>
      <w:r w:rsidR="00317B3D">
        <w:rPr>
          <w:lang w:val="pt-BR"/>
        </w:rPr>
        <w:t>ânsito</w:t>
      </w:r>
    </w:p>
    <w:p w14:paraId="261D746C" w14:textId="77777777" w:rsidR="00091F0B" w:rsidRDefault="00091F0B" w:rsidP="00BC0CFC">
      <w:pPr>
        <w:ind w:firstLine="202"/>
        <w:jc w:val="both"/>
        <w:rPr>
          <w:lang w:val="pt-BR"/>
        </w:rPr>
      </w:pPr>
      <w:r>
        <w:rPr>
          <w:lang w:val="pt-BR"/>
        </w:rPr>
        <w:t xml:space="preserve">Os dados foram recolhidos a partir da ferramenta do Google chamada </w:t>
      </w:r>
      <w:proofErr w:type="spellStart"/>
      <w:r>
        <w:rPr>
          <w:lang w:val="pt-BR"/>
        </w:rPr>
        <w:t>GoogleMaps</w:t>
      </w:r>
      <w:proofErr w:type="spellEnd"/>
      <w:r>
        <w:rPr>
          <w:lang w:val="pt-BR"/>
        </w:rPr>
        <w:t>.</w:t>
      </w:r>
    </w:p>
    <w:p w14:paraId="530816BE" w14:textId="21A7EB3B" w:rsidR="00091F0B" w:rsidRDefault="00091F0B" w:rsidP="00BC0CFC">
      <w:pPr>
        <w:ind w:firstLine="202"/>
        <w:jc w:val="both"/>
        <w:rPr>
          <w:lang w:val="pt-BR"/>
        </w:rPr>
      </w:pPr>
      <w:r>
        <w:rPr>
          <w:lang w:val="pt-BR"/>
        </w:rPr>
        <w:t>A ferramenta permite verificar o trânsito de qualquer rota deseja</w:t>
      </w:r>
      <w:r w:rsidR="000C7304">
        <w:rPr>
          <w:lang w:val="pt-BR"/>
        </w:rPr>
        <w:t>da</w:t>
      </w:r>
      <w:r>
        <w:rPr>
          <w:lang w:val="pt-BR"/>
        </w:rPr>
        <w:t xml:space="preserve"> em tempo real, como também verificar o trânsito típico durante a semana em um horário específico.</w:t>
      </w:r>
    </w:p>
    <w:p w14:paraId="2254B12B" w14:textId="113D9671" w:rsidR="00091F0B" w:rsidRDefault="006A111A" w:rsidP="00BC0CFC">
      <w:pPr>
        <w:ind w:firstLine="202"/>
        <w:jc w:val="both"/>
        <w:rPr>
          <w:lang w:val="pt-BR"/>
        </w:rPr>
      </w:pPr>
      <w:r>
        <w:rPr>
          <w:lang w:val="pt-BR"/>
        </w:rPr>
        <w:t>Decidiu-se</w:t>
      </w:r>
      <w:r w:rsidR="00091F0B">
        <w:rPr>
          <w:lang w:val="pt-BR"/>
        </w:rPr>
        <w:t xml:space="preserve"> </w:t>
      </w:r>
      <w:r>
        <w:rPr>
          <w:lang w:val="pt-BR"/>
        </w:rPr>
        <w:t xml:space="preserve">não </w:t>
      </w:r>
      <w:r w:rsidR="00091F0B">
        <w:rPr>
          <w:lang w:val="pt-BR"/>
        </w:rPr>
        <w:t xml:space="preserve">verificar o trânsito típico, </w:t>
      </w:r>
      <w:r>
        <w:rPr>
          <w:lang w:val="pt-BR"/>
        </w:rPr>
        <w:t xml:space="preserve">mas sim </w:t>
      </w:r>
      <w:r w:rsidR="00091F0B">
        <w:rPr>
          <w:lang w:val="pt-BR"/>
        </w:rPr>
        <w:t>escolh</w:t>
      </w:r>
      <w:r>
        <w:rPr>
          <w:lang w:val="pt-BR"/>
        </w:rPr>
        <w:t>er</w:t>
      </w:r>
      <w:r w:rsidR="00091F0B">
        <w:rPr>
          <w:lang w:val="pt-BR"/>
        </w:rPr>
        <w:t xml:space="preserve"> um horário específico, pois ao sele</w:t>
      </w:r>
      <w:r w:rsidR="00BC0CFC">
        <w:rPr>
          <w:lang w:val="pt-BR"/>
        </w:rPr>
        <w:t xml:space="preserve">cionar uma rota no </w:t>
      </w:r>
      <w:proofErr w:type="spellStart"/>
      <w:r w:rsidR="00BC0CFC">
        <w:rPr>
          <w:lang w:val="pt-BR"/>
        </w:rPr>
        <w:t>googlemaps</w:t>
      </w:r>
      <w:proofErr w:type="spellEnd"/>
      <w:r w:rsidR="00BC0CFC">
        <w:rPr>
          <w:lang w:val="pt-BR"/>
        </w:rPr>
        <w:t xml:space="preserve">, </w:t>
      </w:r>
      <w:r w:rsidR="005D54D3">
        <w:rPr>
          <w:lang w:val="pt-BR"/>
        </w:rPr>
        <w:t xml:space="preserve">os gráficos de </w:t>
      </w:r>
      <w:r w:rsidR="00091F0B">
        <w:rPr>
          <w:lang w:val="pt-BR"/>
        </w:rPr>
        <w:t>transito atual se sobrepunha</w:t>
      </w:r>
      <w:r w:rsidR="005D54D3">
        <w:rPr>
          <w:lang w:val="pt-BR"/>
        </w:rPr>
        <w:t>m</w:t>
      </w:r>
      <w:r w:rsidR="00091F0B">
        <w:rPr>
          <w:lang w:val="pt-BR"/>
        </w:rPr>
        <w:t xml:space="preserve"> </w:t>
      </w:r>
      <w:r>
        <w:rPr>
          <w:lang w:val="pt-BR"/>
        </w:rPr>
        <w:t>a</w:t>
      </w:r>
      <w:r w:rsidR="00091F0B">
        <w:rPr>
          <w:lang w:val="pt-BR"/>
        </w:rPr>
        <w:t xml:space="preserve">o </w:t>
      </w:r>
      <w:r w:rsidR="005D54D3">
        <w:rPr>
          <w:lang w:val="pt-BR"/>
        </w:rPr>
        <w:t>d</w:t>
      </w:r>
      <w:r>
        <w:rPr>
          <w:lang w:val="pt-BR"/>
        </w:rPr>
        <w:t>o</w:t>
      </w:r>
      <w:r w:rsidR="005D54D3">
        <w:rPr>
          <w:lang w:val="pt-BR"/>
        </w:rPr>
        <w:t xml:space="preserve"> </w:t>
      </w:r>
      <w:r w:rsidR="00091F0B">
        <w:rPr>
          <w:lang w:val="pt-BR"/>
        </w:rPr>
        <w:t xml:space="preserve">transito típico, o que </w:t>
      </w:r>
      <w:r w:rsidR="0081033C">
        <w:rPr>
          <w:lang w:val="pt-BR"/>
        </w:rPr>
        <w:t>dificulta a determinaç</w:t>
      </w:r>
      <w:r>
        <w:rPr>
          <w:lang w:val="pt-BR"/>
        </w:rPr>
        <w:t>ão do</w:t>
      </w:r>
      <w:ins w:id="85" w:author="Alisson Steffens Henrique" w:date="2016-12-09T19:22:00Z">
        <w:r w:rsidR="00366310">
          <w:rPr>
            <w:lang w:val="pt-BR"/>
          </w:rPr>
          <w:t>s</w:t>
        </w:r>
      </w:ins>
      <w:r>
        <w:rPr>
          <w:lang w:val="pt-BR"/>
        </w:rPr>
        <w:t xml:space="preserve"> dados </w:t>
      </w:r>
      <w:commentRangeStart w:id="86"/>
      <w:r w:rsidR="0081033C">
        <w:rPr>
          <w:lang w:val="pt-BR"/>
        </w:rPr>
        <w:t>do</w:t>
      </w:r>
      <w:commentRangeEnd w:id="86"/>
      <w:r w:rsidR="00AC4C24">
        <w:rPr>
          <w:rStyle w:val="Refdecomentrio"/>
        </w:rPr>
        <w:commentReference w:id="86"/>
      </w:r>
      <w:r w:rsidR="0081033C">
        <w:rPr>
          <w:lang w:val="pt-BR"/>
        </w:rPr>
        <w:t xml:space="preserve"> </w:t>
      </w:r>
      <w:commentRangeStart w:id="87"/>
      <w:r w:rsidR="0081033C">
        <w:rPr>
          <w:lang w:val="pt-BR"/>
        </w:rPr>
        <w:t>trajeto</w:t>
      </w:r>
      <w:commentRangeEnd w:id="87"/>
      <w:r w:rsidR="00AC4C24">
        <w:rPr>
          <w:rStyle w:val="Refdecomentrio"/>
        </w:rPr>
        <w:commentReference w:id="87"/>
      </w:r>
      <w:r w:rsidR="00091F0B">
        <w:rPr>
          <w:lang w:val="pt-BR"/>
        </w:rPr>
        <w:t>.</w:t>
      </w:r>
    </w:p>
    <w:p w14:paraId="30687DD4" w14:textId="50532CB2" w:rsidR="00AE4F6A" w:rsidRDefault="00091F0B" w:rsidP="00BC0CFC">
      <w:pPr>
        <w:ind w:firstLine="202"/>
        <w:jc w:val="both"/>
        <w:rPr>
          <w:lang w:val="pt-BR"/>
        </w:rPr>
      </w:pPr>
      <w:r>
        <w:rPr>
          <w:lang w:val="pt-BR"/>
        </w:rPr>
        <w:t>Uma vez escolhido</w:t>
      </w:r>
      <w:r w:rsidR="000C7304">
        <w:rPr>
          <w:lang w:val="pt-BR"/>
        </w:rPr>
        <w:t xml:space="preserve"> o método</w:t>
      </w:r>
      <w:r>
        <w:rPr>
          <w:lang w:val="pt-BR"/>
        </w:rPr>
        <w:t>, f</w:t>
      </w:r>
      <w:r w:rsidR="00160087" w:rsidRPr="00160087">
        <w:rPr>
          <w:lang w:val="pt-BR"/>
        </w:rPr>
        <w:t xml:space="preserve">oi escolhido um dia </w:t>
      </w:r>
      <w:r w:rsidR="00160087">
        <w:rPr>
          <w:lang w:val="pt-BR"/>
        </w:rPr>
        <w:t xml:space="preserve">e um horário </w:t>
      </w:r>
      <w:r w:rsidR="00160087" w:rsidRPr="00160087">
        <w:rPr>
          <w:lang w:val="pt-BR"/>
        </w:rPr>
        <w:t>em me</w:t>
      </w:r>
      <w:r w:rsidR="00990DC5">
        <w:rPr>
          <w:lang w:val="pt-BR"/>
        </w:rPr>
        <w:t>io a semana para obter os dados</w:t>
      </w:r>
      <w:r w:rsidR="00160087" w:rsidRPr="00160087">
        <w:rPr>
          <w:lang w:val="pt-BR"/>
        </w:rPr>
        <w:t xml:space="preserve"> que seriam utilizados no projeto. </w:t>
      </w:r>
      <w:r w:rsidR="0081033C">
        <w:rPr>
          <w:lang w:val="pt-BR"/>
        </w:rPr>
        <w:t>Buscou-se</w:t>
      </w:r>
      <w:r w:rsidR="000C7304">
        <w:rPr>
          <w:lang w:val="pt-BR"/>
        </w:rPr>
        <w:t xml:space="preserve"> </w:t>
      </w:r>
      <w:r w:rsidR="00160087">
        <w:rPr>
          <w:lang w:val="pt-BR"/>
        </w:rPr>
        <w:t xml:space="preserve">um horário em que as cidades estivessem em um horário de pico, ou seja, quando o trânsito estivesse mais lento </w:t>
      </w:r>
      <w:r w:rsidR="006A111A">
        <w:rPr>
          <w:lang w:val="pt-BR"/>
        </w:rPr>
        <w:t xml:space="preserve">do que </w:t>
      </w:r>
      <w:r w:rsidR="00160087">
        <w:rPr>
          <w:lang w:val="pt-BR"/>
        </w:rPr>
        <w:t xml:space="preserve">normalmente, </w:t>
      </w:r>
      <w:r w:rsidR="0081033C">
        <w:rPr>
          <w:lang w:val="pt-BR"/>
        </w:rPr>
        <w:t xml:space="preserve">sendo </w:t>
      </w:r>
      <w:ins w:id="88" w:author="Alisson Steffens Henrique" w:date="2016-12-09T19:22:00Z">
        <w:r w:rsidR="00366310">
          <w:rPr>
            <w:lang w:val="pt-BR"/>
          </w:rPr>
          <w:t xml:space="preserve">assim </w:t>
        </w:r>
      </w:ins>
      <w:r w:rsidR="0081033C">
        <w:rPr>
          <w:lang w:val="pt-BR"/>
        </w:rPr>
        <w:t xml:space="preserve">portanto </w:t>
      </w:r>
      <w:r w:rsidR="00160087">
        <w:rPr>
          <w:lang w:val="pt-BR"/>
        </w:rPr>
        <w:t>utiliza</w:t>
      </w:r>
      <w:r w:rsidR="0081033C">
        <w:rPr>
          <w:lang w:val="pt-BR"/>
        </w:rPr>
        <w:t>do</w:t>
      </w:r>
      <w:r w:rsidR="00160087">
        <w:rPr>
          <w:lang w:val="pt-BR"/>
        </w:rPr>
        <w:t xml:space="preserve"> o horário d</w:t>
      </w:r>
      <w:r w:rsidR="0081033C">
        <w:rPr>
          <w:lang w:val="pt-BR"/>
        </w:rPr>
        <w:t>as</w:t>
      </w:r>
      <w:r w:rsidR="00160087">
        <w:rPr>
          <w:lang w:val="pt-BR"/>
        </w:rPr>
        <w:t xml:space="preserve"> </w:t>
      </w:r>
      <w:r w:rsidR="00990DC5">
        <w:rPr>
          <w:lang w:val="pt-BR"/>
        </w:rPr>
        <w:t>18h</w:t>
      </w:r>
      <w:r w:rsidR="00160087">
        <w:rPr>
          <w:lang w:val="pt-BR"/>
        </w:rPr>
        <w:t xml:space="preserve">, que é o horário que normalmente </w:t>
      </w:r>
      <w:r>
        <w:rPr>
          <w:lang w:val="pt-BR"/>
        </w:rPr>
        <w:t>a</w:t>
      </w:r>
      <w:r w:rsidR="00990DC5">
        <w:rPr>
          <w:lang w:val="pt-BR"/>
        </w:rPr>
        <w:t xml:space="preserve"> maioria das pessoas </w:t>
      </w:r>
      <w:r w:rsidR="00B76B57">
        <w:rPr>
          <w:lang w:val="pt-BR"/>
        </w:rPr>
        <w:t>vão</w:t>
      </w:r>
      <w:r w:rsidR="00990DC5">
        <w:rPr>
          <w:lang w:val="pt-BR"/>
        </w:rPr>
        <w:t xml:space="preserve"> de seus trabalhos para suas casas.</w:t>
      </w:r>
    </w:p>
    <w:p w14:paraId="6F8C7CC3" w14:textId="10469963" w:rsidR="001B7F30" w:rsidRDefault="00857AF8" w:rsidP="00BC0CFC">
      <w:pPr>
        <w:ind w:firstLine="202"/>
        <w:jc w:val="both"/>
        <w:rPr>
          <w:lang w:val="pt-BR"/>
        </w:rPr>
      </w:pPr>
      <w:r>
        <w:rPr>
          <w:lang w:val="pt-BR"/>
        </w:rPr>
        <w:t>Inicialmente o</w:t>
      </w:r>
      <w:r w:rsidR="0081033C">
        <w:rPr>
          <w:lang w:val="pt-BR"/>
        </w:rPr>
        <w:t>s dados das amostras foram coletados por volt</w:t>
      </w:r>
      <w:r>
        <w:rPr>
          <w:lang w:val="pt-BR"/>
        </w:rPr>
        <w:t>a das 18h do dia 30/11/2016</w:t>
      </w:r>
      <w:r w:rsidR="0081033C">
        <w:rPr>
          <w:lang w:val="pt-BR"/>
        </w:rPr>
        <w:t xml:space="preserve">, </w:t>
      </w:r>
      <w:r>
        <w:rPr>
          <w:lang w:val="pt-BR"/>
        </w:rPr>
        <w:t xml:space="preserve">porém houve a necessidade de refazer a coleta nas </w:t>
      </w:r>
      <w:r w:rsidR="0081033C">
        <w:rPr>
          <w:lang w:val="pt-BR"/>
        </w:rPr>
        <w:t>21h</w:t>
      </w:r>
      <w:r>
        <w:rPr>
          <w:lang w:val="pt-BR"/>
        </w:rPr>
        <w:t xml:space="preserve"> (18h no horário EST)</w:t>
      </w:r>
      <w:r w:rsidR="0081033C">
        <w:rPr>
          <w:lang w:val="pt-BR"/>
        </w:rPr>
        <w:t xml:space="preserve"> do dia 02/12/2016 para Boston e Cambridge </w:t>
      </w:r>
      <w:r w:rsidR="006A111A">
        <w:rPr>
          <w:lang w:val="pt-BR"/>
        </w:rPr>
        <w:t>para</w:t>
      </w:r>
      <w:r w:rsidR="0081033C">
        <w:rPr>
          <w:lang w:val="pt-BR"/>
        </w:rPr>
        <w:t xml:space="preserve"> corrigir os dados </w:t>
      </w:r>
      <w:r w:rsidR="00BC1C63">
        <w:rPr>
          <w:lang w:val="pt-BR"/>
        </w:rPr>
        <w:t>por causa do</w:t>
      </w:r>
      <w:r>
        <w:rPr>
          <w:lang w:val="pt-BR"/>
        </w:rPr>
        <w:t xml:space="preserve"> fuso horário diferente.</w:t>
      </w:r>
    </w:p>
    <w:p w14:paraId="486BCCDC" w14:textId="55DFCAB8" w:rsidR="0080514F" w:rsidRDefault="00F83C5B" w:rsidP="00BC0CFC">
      <w:pPr>
        <w:ind w:firstLine="202"/>
        <w:jc w:val="both"/>
        <w:rPr>
          <w:lang w:val="pt-BR"/>
        </w:rPr>
      </w:pPr>
      <w:r w:rsidRPr="001F4C5C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B781BCA" wp14:editId="78F3ACB4">
                <wp:simplePos x="0" y="0"/>
                <wp:positionH relativeFrom="margin">
                  <wp:posOffset>3501390</wp:posOffset>
                </wp:positionH>
                <wp:positionV relativeFrom="margin">
                  <wp:posOffset>-30480</wp:posOffset>
                </wp:positionV>
                <wp:extent cx="3009900" cy="2533650"/>
                <wp:effectExtent l="0" t="0" r="0" b="0"/>
                <wp:wrapSquare wrapText="bothSides"/>
                <wp:docPr id="6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9900" cy="2533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BE7A9E" w14:textId="77777777" w:rsidR="00530ED0" w:rsidRDefault="00530ED0" w:rsidP="00857AF8">
                            <w:pPr>
                              <w:pStyle w:val="Textodenotaderodap"/>
                              <w:ind w:firstLine="0"/>
                            </w:pPr>
                            <w:r>
                              <w:rPr>
                                <w:noProof/>
                                <w:lang w:val="pt-BR" w:eastAsia="pt-BR"/>
                              </w:rPr>
                              <w:drawing>
                                <wp:inline distT="0" distB="0" distL="0" distR="0" wp14:anchorId="54B58B7D" wp14:editId="53B526FB">
                                  <wp:extent cx="3105150" cy="2065662"/>
                                  <wp:effectExtent l="0" t="0" r="0" b="0"/>
                                  <wp:docPr id="34" name="Imagem 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São-José---Florianópolis---Mais-lento.png"/>
                                          <pic:cNvPicPr/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13379" cy="207113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472E741" w14:textId="77777777" w:rsidR="00530ED0" w:rsidRPr="00F2348A" w:rsidRDefault="00530ED0" w:rsidP="00857AF8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>Fig. 5</w:t>
                            </w:r>
                            <w:r w:rsidRPr="00F2348A">
                              <w:rPr>
                                <w:lang w:val="pt-BR"/>
                              </w:rPr>
                              <w:t xml:space="preserve">.  </w:t>
                            </w:r>
                            <w:r>
                              <w:rPr>
                                <w:lang w:val="pt-BR"/>
                              </w:rPr>
                              <w:t xml:space="preserve">Rota mais lenta gerada pelo </w:t>
                            </w:r>
                            <w:proofErr w:type="spellStart"/>
                            <w:r>
                              <w:rPr>
                                <w:lang w:val="pt-BR"/>
                              </w:rPr>
                              <w:t>googlemaps</w:t>
                            </w:r>
                            <w:proofErr w:type="spellEnd"/>
                            <w:r>
                              <w:rPr>
                                <w:lang w:val="pt-BR"/>
                              </w:rPr>
                              <w:t xml:space="preserve"> entre São José e Florianópolis</w:t>
                            </w:r>
                          </w:p>
                          <w:p w14:paraId="471E52CC" w14:textId="77777777" w:rsidR="00530ED0" w:rsidRPr="00F2348A" w:rsidRDefault="00530ED0" w:rsidP="00857AF8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 w:rsidRPr="00F2348A">
                              <w:rPr>
                                <w:lang w:val="pt-BR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 w14:anchorId="4B781BCA" id="_x0000_s1030" type="#_x0000_t202" style="position:absolute;left:0;text-align:left;margin-left:275.7pt;margin-top:-2.4pt;width:237pt;height:199.5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" stroked="f">
                <v:textbox inset="0,0,0,0">
                  <w:txbxContent>
                    <w:p w14:paraId="76BE7A9E" w14:textId="77777777" w:rsidR="00530ED0" w:rsidRDefault="00530ED0" w:rsidP="00857AF8">
                      <w:pPr>
                        <w:pStyle w:val="Textodenotaderodap"/>
                        <w:ind w:firstLine="0"/>
                      </w:pPr>
                      <w:r>
                        <w:rPr>
                          <w:noProof/>
                          <w:lang w:val="pt-BR" w:eastAsia="pt-BR"/>
                        </w:rPr>
                        <w:drawing>
                          <wp:inline distT="0" distB="0" distL="0" distR="0" wp14:anchorId="54B58B7D" wp14:editId="53B526FB">
                            <wp:extent cx="3105150" cy="2065662"/>
                            <wp:effectExtent l="0" t="0" r="0" b="0"/>
                            <wp:docPr id="34" name="Imagem 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São-José---Florianópolis---Mais-lento.png"/>
                                    <pic:cNvPicPr/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13379" cy="207113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472E741" w14:textId="77777777" w:rsidR="00530ED0" w:rsidRPr="00F2348A" w:rsidRDefault="00530ED0" w:rsidP="00857AF8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>Fig. 5</w:t>
                      </w:r>
                      <w:r w:rsidRPr="00F2348A">
                        <w:rPr>
                          <w:lang w:val="pt-BR"/>
                        </w:rPr>
                        <w:t xml:space="preserve">.  </w:t>
                      </w:r>
                      <w:r>
                        <w:rPr>
                          <w:lang w:val="pt-BR"/>
                        </w:rPr>
                        <w:t xml:space="preserve">Rota mais lenta gerada pelo </w:t>
                      </w:r>
                      <w:proofErr w:type="spellStart"/>
                      <w:r>
                        <w:rPr>
                          <w:lang w:val="pt-BR"/>
                        </w:rPr>
                        <w:t>googlemaps</w:t>
                      </w:r>
                      <w:proofErr w:type="spellEnd"/>
                      <w:r>
                        <w:rPr>
                          <w:lang w:val="pt-BR"/>
                        </w:rPr>
                        <w:t xml:space="preserve"> entre São José e Florianópolis</w:t>
                      </w:r>
                    </w:p>
                    <w:p w14:paraId="471E52CC" w14:textId="77777777" w:rsidR="00530ED0" w:rsidRPr="00F2348A" w:rsidRDefault="00530ED0" w:rsidP="00857AF8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 w:rsidRPr="00F2348A">
                        <w:rPr>
                          <w:lang w:val="pt-BR"/>
                        </w:rPr>
                        <w:t xml:space="preserve"> 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1F4C5C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70431E0" wp14:editId="535425A4">
                <wp:simplePos x="0" y="0"/>
                <wp:positionH relativeFrom="margin">
                  <wp:posOffset>24765</wp:posOffset>
                </wp:positionH>
                <wp:positionV relativeFrom="margin">
                  <wp:posOffset>5674995</wp:posOffset>
                </wp:positionV>
                <wp:extent cx="3038475" cy="2686050"/>
                <wp:effectExtent l="0" t="0" r="9525" b="0"/>
                <wp:wrapSquare wrapText="bothSides"/>
                <wp:docPr id="17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38475" cy="2686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37FCE2" w14:textId="31B48826" w:rsidR="00530ED0" w:rsidRDefault="00530ED0" w:rsidP="00930EE0">
                            <w:pPr>
                              <w:pStyle w:val="Textodenotaderodap"/>
                              <w:ind w:firstLine="0"/>
                            </w:pPr>
                            <w:r>
                              <w:rPr>
                                <w:noProof/>
                                <w:lang w:val="pt-BR" w:eastAsia="pt-BR"/>
                              </w:rPr>
                              <w:drawing>
                                <wp:inline distT="0" distB="0" distL="0" distR="0" wp14:anchorId="75D7E601" wp14:editId="441BAD30">
                                  <wp:extent cx="3138170" cy="2079826"/>
                                  <wp:effectExtent l="0" t="0" r="5080" b="0"/>
                                  <wp:docPr id="36" name="Imagem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São-José---Florianópolis---Mais-Rapido.png"/>
                                          <pic:cNvPicPr/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46502" cy="208534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05D685E" w14:textId="2E87893F" w:rsidR="00530ED0" w:rsidRPr="00F2348A" w:rsidRDefault="00530ED0" w:rsidP="00930EE0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 w:rsidRPr="00F2348A">
                              <w:rPr>
                                <w:lang w:val="pt-BR"/>
                              </w:rPr>
                              <w:t xml:space="preserve">Fig. </w:t>
                            </w:r>
                            <w:r>
                              <w:rPr>
                                <w:lang w:val="pt-BR"/>
                              </w:rPr>
                              <w:t>4</w:t>
                            </w:r>
                            <w:r w:rsidRPr="00F2348A">
                              <w:rPr>
                                <w:lang w:val="pt-BR"/>
                              </w:rPr>
                              <w:t xml:space="preserve">.  </w:t>
                            </w:r>
                            <w:r>
                              <w:rPr>
                                <w:lang w:val="pt-BR"/>
                              </w:rPr>
                              <w:t xml:space="preserve">Rota mais rápida gerada pelo </w:t>
                            </w:r>
                            <w:proofErr w:type="spellStart"/>
                            <w:r>
                              <w:rPr>
                                <w:lang w:val="pt-BR"/>
                              </w:rPr>
                              <w:t>googlemaps</w:t>
                            </w:r>
                            <w:proofErr w:type="spellEnd"/>
                            <w:r>
                              <w:rPr>
                                <w:lang w:val="pt-BR"/>
                              </w:rPr>
                              <w:t xml:space="preserve"> entre São José e Florianópolis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 w14:anchorId="370431E0" id="_x0000_s1031" type="#_x0000_t202" style="position:absolute;left:0;text-align:left;margin-left:1.95pt;margin-top:446.85pt;width:239.25pt;height:211.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" stroked="f">
                <v:textbox inset="0,0,0,0">
                  <w:txbxContent>
                    <w:p w14:paraId="2437FCE2" w14:textId="31B48826" w:rsidR="00530ED0" w:rsidRDefault="00530ED0" w:rsidP="00930EE0">
                      <w:pPr>
                        <w:pStyle w:val="Textodenotaderodap"/>
                        <w:ind w:firstLine="0"/>
                      </w:pPr>
                      <w:r>
                        <w:rPr>
                          <w:noProof/>
                          <w:lang w:val="pt-BR" w:eastAsia="pt-BR"/>
                        </w:rPr>
                        <w:drawing>
                          <wp:inline distT="0" distB="0" distL="0" distR="0" wp14:anchorId="75D7E601" wp14:editId="441BAD30">
                            <wp:extent cx="3138170" cy="2079826"/>
                            <wp:effectExtent l="0" t="0" r="5080" b="0"/>
                            <wp:docPr id="36" name="Imagem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São-José---Florianópolis---Mais-Rapido.png"/>
                                    <pic:cNvPicPr/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46502" cy="208534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05D685E" w14:textId="2E87893F" w:rsidR="00530ED0" w:rsidRPr="00F2348A" w:rsidRDefault="00530ED0" w:rsidP="00930EE0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 w:rsidRPr="00F2348A">
                        <w:rPr>
                          <w:lang w:val="pt-BR"/>
                        </w:rPr>
                        <w:t xml:space="preserve">Fig. </w:t>
                      </w:r>
                      <w:r>
                        <w:rPr>
                          <w:lang w:val="pt-BR"/>
                        </w:rPr>
                        <w:t>4</w:t>
                      </w:r>
                      <w:r w:rsidRPr="00F2348A">
                        <w:rPr>
                          <w:lang w:val="pt-BR"/>
                        </w:rPr>
                        <w:t xml:space="preserve">.  </w:t>
                      </w:r>
                      <w:r>
                        <w:rPr>
                          <w:lang w:val="pt-BR"/>
                        </w:rPr>
                        <w:t xml:space="preserve">Rota mais rápida gerada pelo </w:t>
                      </w:r>
                      <w:proofErr w:type="spellStart"/>
                      <w:r>
                        <w:rPr>
                          <w:lang w:val="pt-BR"/>
                        </w:rPr>
                        <w:t>googlemaps</w:t>
                      </w:r>
                      <w:proofErr w:type="spellEnd"/>
                      <w:r>
                        <w:rPr>
                          <w:lang w:val="pt-BR"/>
                        </w:rPr>
                        <w:t xml:space="preserve"> entre São José e Florianópolis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1F4C5C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B478CAE" wp14:editId="268B6789">
                <wp:simplePos x="0" y="0"/>
                <wp:positionH relativeFrom="margin">
                  <wp:posOffset>24765</wp:posOffset>
                </wp:positionH>
                <wp:positionV relativeFrom="margin">
                  <wp:posOffset>3208020</wp:posOffset>
                </wp:positionV>
                <wp:extent cx="3057525" cy="2514600"/>
                <wp:effectExtent l="0" t="0" r="9525" b="0"/>
                <wp:wrapSquare wrapText="bothSides"/>
                <wp:docPr id="11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57525" cy="2514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F6452A" w14:textId="1223E94D" w:rsidR="00530ED0" w:rsidRDefault="00530ED0" w:rsidP="00155D5C">
                            <w:pPr>
                              <w:pStyle w:val="Textodenotaderodap"/>
                              <w:ind w:firstLine="0"/>
                            </w:pPr>
                            <w:r>
                              <w:rPr>
                                <w:noProof/>
                                <w:lang w:val="pt-BR" w:eastAsia="pt-BR"/>
                              </w:rPr>
                              <w:drawing>
                                <wp:inline distT="0" distB="0" distL="0" distR="0" wp14:anchorId="06B9F14A" wp14:editId="074DFE5A">
                                  <wp:extent cx="3028950" cy="2009899"/>
                                  <wp:effectExtent l="0" t="0" r="0" b="9525"/>
                                  <wp:docPr id="41" name="Imagem 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tajai---Navegantes-BR.png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36454" cy="201487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FCCCC6E" w14:textId="45DF25C5" w:rsidR="00530ED0" w:rsidRPr="00F2348A" w:rsidRDefault="00530ED0" w:rsidP="00155D5C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 w:rsidRPr="00F2348A">
                              <w:rPr>
                                <w:lang w:val="pt-BR"/>
                              </w:rPr>
                              <w:t xml:space="preserve">Fig. </w:t>
                            </w:r>
                            <w:r>
                              <w:rPr>
                                <w:lang w:val="pt-BR"/>
                              </w:rPr>
                              <w:t>3</w:t>
                            </w:r>
                            <w:r w:rsidRPr="00F2348A">
                              <w:rPr>
                                <w:lang w:val="pt-BR"/>
                              </w:rPr>
                              <w:t xml:space="preserve">.  </w:t>
                            </w:r>
                            <w:r>
                              <w:rPr>
                                <w:lang w:val="pt-BR"/>
                              </w:rPr>
                              <w:t xml:space="preserve">Rota mais lenta gerada pelo </w:t>
                            </w:r>
                            <w:proofErr w:type="spellStart"/>
                            <w:r>
                              <w:rPr>
                                <w:lang w:val="pt-BR"/>
                              </w:rPr>
                              <w:t>googlemaps</w:t>
                            </w:r>
                            <w:proofErr w:type="spellEnd"/>
                            <w:r>
                              <w:rPr>
                                <w:lang w:val="pt-BR"/>
                              </w:rPr>
                              <w:t xml:space="preserve"> entre Navegantes e Itajaí</w:t>
                            </w:r>
                            <w:r w:rsidRPr="00F2348A">
                              <w:rPr>
                                <w:lang w:val="pt-BR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 w14:anchorId="3B478CAE" id="_x0000_s1032" type="#_x0000_t202" style="position:absolute;left:0;text-align:left;margin-left:1.95pt;margin-top:252.6pt;width:240.75pt;height:198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" stroked="f">
                <v:textbox inset="0,0,0,0">
                  <w:txbxContent>
                    <w:p w14:paraId="7FF6452A" w14:textId="1223E94D" w:rsidR="00530ED0" w:rsidRDefault="00530ED0" w:rsidP="00155D5C">
                      <w:pPr>
                        <w:pStyle w:val="Textodenotaderodap"/>
                        <w:ind w:firstLine="0"/>
                      </w:pPr>
                      <w:r>
                        <w:rPr>
                          <w:noProof/>
                          <w:lang w:val="pt-BR" w:eastAsia="pt-BR"/>
                        </w:rPr>
                        <w:drawing>
                          <wp:inline distT="0" distB="0" distL="0" distR="0" wp14:anchorId="06B9F14A" wp14:editId="074DFE5A">
                            <wp:extent cx="3028950" cy="2009899"/>
                            <wp:effectExtent l="0" t="0" r="0" b="9525"/>
                            <wp:docPr id="41" name="Imagem 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tajai---Navegantes-BR.png"/>
                                    <pic:cNvPicPr/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36454" cy="201487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FCCCC6E" w14:textId="45DF25C5" w:rsidR="00530ED0" w:rsidRPr="00F2348A" w:rsidRDefault="00530ED0" w:rsidP="00155D5C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 w:rsidRPr="00F2348A">
                        <w:rPr>
                          <w:lang w:val="pt-BR"/>
                        </w:rPr>
                        <w:t xml:space="preserve">Fig. </w:t>
                      </w:r>
                      <w:r>
                        <w:rPr>
                          <w:lang w:val="pt-BR"/>
                        </w:rPr>
                        <w:t>3</w:t>
                      </w:r>
                      <w:r w:rsidRPr="00F2348A">
                        <w:rPr>
                          <w:lang w:val="pt-BR"/>
                        </w:rPr>
                        <w:t xml:space="preserve">.  </w:t>
                      </w:r>
                      <w:r>
                        <w:rPr>
                          <w:lang w:val="pt-BR"/>
                        </w:rPr>
                        <w:t xml:space="preserve">Rota mais lenta gerada pelo </w:t>
                      </w:r>
                      <w:proofErr w:type="spellStart"/>
                      <w:r>
                        <w:rPr>
                          <w:lang w:val="pt-BR"/>
                        </w:rPr>
                        <w:t>googlemaps</w:t>
                      </w:r>
                      <w:proofErr w:type="spellEnd"/>
                      <w:r>
                        <w:rPr>
                          <w:lang w:val="pt-BR"/>
                        </w:rPr>
                        <w:t xml:space="preserve"> entre Navegantes e Itajaí</w:t>
                      </w:r>
                      <w:r w:rsidRPr="00F2348A">
                        <w:rPr>
                          <w:lang w:val="pt-BR"/>
                        </w:rPr>
                        <w:t xml:space="preserve"> 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1F4C5C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A4442CD" wp14:editId="682611F7">
                <wp:simplePos x="0" y="0"/>
                <wp:positionH relativeFrom="margin">
                  <wp:posOffset>24765</wp:posOffset>
                </wp:positionH>
                <wp:positionV relativeFrom="margin">
                  <wp:posOffset>617220</wp:posOffset>
                </wp:positionV>
                <wp:extent cx="3057525" cy="2552700"/>
                <wp:effectExtent l="0" t="0" r="9525" b="0"/>
                <wp:wrapSquare wrapText="bothSides"/>
                <wp:docPr id="14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57525" cy="2552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5737D5" w14:textId="62AC0AD0" w:rsidR="00530ED0" w:rsidRDefault="00530ED0" w:rsidP="00155D5C">
                            <w:pPr>
                              <w:pStyle w:val="Textodenotaderodap"/>
                              <w:ind w:firstLine="0"/>
                            </w:pPr>
                            <w:r>
                              <w:rPr>
                                <w:noProof/>
                                <w:lang w:val="pt-BR" w:eastAsia="pt-BR"/>
                              </w:rPr>
                              <w:drawing>
                                <wp:inline distT="0" distB="0" distL="0" distR="0" wp14:anchorId="7D27CA3D" wp14:editId="05124E6C">
                                  <wp:extent cx="3057525" cy="2023901"/>
                                  <wp:effectExtent l="0" t="0" r="0" b="0"/>
                                  <wp:docPr id="42" name="Imagem 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tajai---Navegantes-Ferry.png"/>
                                          <pic:cNvPicPr/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63222" cy="202767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C05E348" w14:textId="751468AB" w:rsidR="00530ED0" w:rsidRPr="00F2348A" w:rsidRDefault="00530ED0" w:rsidP="00155D5C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>Fig. 2</w:t>
                            </w:r>
                            <w:r w:rsidRPr="00F2348A">
                              <w:rPr>
                                <w:lang w:val="pt-BR"/>
                              </w:rPr>
                              <w:t xml:space="preserve">.  </w:t>
                            </w:r>
                            <w:r>
                              <w:rPr>
                                <w:lang w:val="pt-BR"/>
                              </w:rPr>
                              <w:t xml:space="preserve">Rota mais rápida gerada pelo </w:t>
                            </w:r>
                            <w:proofErr w:type="spellStart"/>
                            <w:r>
                              <w:rPr>
                                <w:lang w:val="pt-BR"/>
                              </w:rPr>
                              <w:t>googlemaps</w:t>
                            </w:r>
                            <w:proofErr w:type="spellEnd"/>
                            <w:r>
                              <w:rPr>
                                <w:lang w:val="pt-BR"/>
                              </w:rPr>
                              <w:t xml:space="preserve"> entre Navegantes e Itajaí</w:t>
                            </w:r>
                          </w:p>
                          <w:p w14:paraId="68ED3990" w14:textId="77777777" w:rsidR="00530ED0" w:rsidRPr="00F2348A" w:rsidRDefault="00530ED0" w:rsidP="00155D5C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 w:rsidRPr="00F2348A">
                              <w:rPr>
                                <w:lang w:val="pt-BR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 w14:anchorId="0A4442CD" id="_x0000_s1033" type="#_x0000_t202" style="position:absolute;left:0;text-align:left;margin-left:1.95pt;margin-top:48.6pt;width:240.75pt;height:201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" stroked="f">
                <v:textbox inset="0,0,0,0">
                  <w:txbxContent>
                    <w:p w14:paraId="7B5737D5" w14:textId="62AC0AD0" w:rsidR="00530ED0" w:rsidRDefault="00530ED0" w:rsidP="00155D5C">
                      <w:pPr>
                        <w:pStyle w:val="Textodenotaderodap"/>
                        <w:ind w:firstLine="0"/>
                      </w:pPr>
                      <w:r>
                        <w:rPr>
                          <w:noProof/>
                          <w:lang w:val="pt-BR" w:eastAsia="pt-BR"/>
                        </w:rPr>
                        <w:drawing>
                          <wp:inline distT="0" distB="0" distL="0" distR="0" wp14:anchorId="7D27CA3D" wp14:editId="05124E6C">
                            <wp:extent cx="3057525" cy="2023901"/>
                            <wp:effectExtent l="0" t="0" r="0" b="0"/>
                            <wp:docPr id="42" name="Imagem 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tajai---Navegantes-Ferry.png"/>
                                    <pic:cNvPicPr/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63222" cy="202767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C05E348" w14:textId="751468AB" w:rsidR="00530ED0" w:rsidRPr="00F2348A" w:rsidRDefault="00530ED0" w:rsidP="00155D5C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>Fig. 2</w:t>
                      </w:r>
                      <w:r w:rsidRPr="00F2348A">
                        <w:rPr>
                          <w:lang w:val="pt-BR"/>
                        </w:rPr>
                        <w:t xml:space="preserve">.  </w:t>
                      </w:r>
                      <w:r>
                        <w:rPr>
                          <w:lang w:val="pt-BR"/>
                        </w:rPr>
                        <w:t xml:space="preserve">Rota mais rápida gerada pelo </w:t>
                      </w:r>
                      <w:proofErr w:type="spellStart"/>
                      <w:r>
                        <w:rPr>
                          <w:lang w:val="pt-BR"/>
                        </w:rPr>
                        <w:t>googlemaps</w:t>
                      </w:r>
                      <w:proofErr w:type="spellEnd"/>
                      <w:r>
                        <w:rPr>
                          <w:lang w:val="pt-BR"/>
                        </w:rPr>
                        <w:t xml:space="preserve"> entre Navegantes e Itajaí</w:t>
                      </w:r>
                    </w:p>
                    <w:p w14:paraId="68ED3990" w14:textId="77777777" w:rsidR="00530ED0" w:rsidRPr="00F2348A" w:rsidRDefault="00530ED0" w:rsidP="00155D5C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 w:rsidRPr="00F2348A">
                        <w:rPr>
                          <w:lang w:val="pt-BR"/>
                        </w:rPr>
                        <w:t xml:space="preserve"> 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3A7E6F">
        <w:rPr>
          <w:lang w:val="pt-BR"/>
        </w:rPr>
        <w:t>As seguintes imagens foram retiradas durante os horários citados. A partir dessas imagens, arquivos com os dados de trânsito das rotas foram gerados para serem utilizados no programa.</w:t>
      </w:r>
    </w:p>
    <w:p w14:paraId="7CCB5697" w14:textId="65581A89" w:rsidR="00F83C5B" w:rsidRDefault="00F83C5B" w:rsidP="00BC0CFC">
      <w:pPr>
        <w:ind w:firstLine="202"/>
        <w:jc w:val="both"/>
        <w:rPr>
          <w:lang w:val="pt-BR"/>
        </w:rPr>
      </w:pPr>
    </w:p>
    <w:p w14:paraId="051485C2" w14:textId="20F729E1" w:rsidR="00F83C5B" w:rsidRDefault="00F83C5B" w:rsidP="00BC0CFC">
      <w:pPr>
        <w:ind w:firstLine="202"/>
        <w:jc w:val="both"/>
        <w:rPr>
          <w:lang w:val="pt-BR"/>
        </w:rPr>
      </w:pPr>
    </w:p>
    <w:p w14:paraId="7F5C26AF" w14:textId="7FFEED3B" w:rsidR="00F83C5B" w:rsidRDefault="00F83C5B" w:rsidP="00BC0CFC">
      <w:pPr>
        <w:ind w:firstLine="202"/>
        <w:jc w:val="both"/>
        <w:rPr>
          <w:lang w:val="pt-BR"/>
        </w:rPr>
      </w:pPr>
      <w:r w:rsidRPr="001F4C5C">
        <w:rPr>
          <w:noProof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E21A37E" wp14:editId="0D006312">
                <wp:simplePos x="0" y="0"/>
                <wp:positionH relativeFrom="margin">
                  <wp:posOffset>3549015</wp:posOffset>
                </wp:positionH>
                <wp:positionV relativeFrom="margin">
                  <wp:posOffset>5360670</wp:posOffset>
                </wp:positionV>
                <wp:extent cx="2981325" cy="3228975"/>
                <wp:effectExtent l="0" t="0" r="9525" b="9525"/>
                <wp:wrapSquare wrapText="bothSides"/>
                <wp:docPr id="26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81325" cy="32289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9078C3" w14:textId="7AAD8799" w:rsidR="00530ED0" w:rsidRDefault="00530ED0" w:rsidP="000E24F6">
                            <w:pPr>
                              <w:pStyle w:val="Textodenotaderodap"/>
                              <w:ind w:firstLine="0"/>
                            </w:pPr>
                            <w:r>
                              <w:rPr>
                                <w:noProof/>
                                <w:lang w:val="pt-BR" w:eastAsia="pt-BR"/>
                              </w:rPr>
                              <w:drawing>
                                <wp:inline distT="0" distB="0" distL="0" distR="0" wp14:anchorId="6E37FD81" wp14:editId="6E1A0742">
                                  <wp:extent cx="2981325" cy="1899920"/>
                                  <wp:effectExtent l="0" t="0" r="9525" b="5080"/>
                                  <wp:docPr id="37" name="Pictur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imgL.png"/>
                                          <pic:cNvPicPr/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81325" cy="18999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87B9C6C" w14:textId="04DFA434" w:rsidR="00530ED0" w:rsidRPr="00F2348A" w:rsidRDefault="00530ED0" w:rsidP="000E24F6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>Fig. 7</w:t>
                            </w:r>
                            <w:r w:rsidRPr="00F2348A">
                              <w:rPr>
                                <w:lang w:val="pt-BR"/>
                              </w:rPr>
                              <w:t xml:space="preserve">.  </w:t>
                            </w:r>
                            <w:r>
                              <w:rPr>
                                <w:lang w:val="pt-BR"/>
                              </w:rPr>
                              <w:t xml:space="preserve">Rota mais lenta gerada pelo </w:t>
                            </w:r>
                            <w:proofErr w:type="spellStart"/>
                            <w:r>
                              <w:rPr>
                                <w:lang w:val="pt-BR"/>
                              </w:rPr>
                              <w:t>googlemaps</w:t>
                            </w:r>
                            <w:proofErr w:type="spellEnd"/>
                            <w:r>
                              <w:rPr>
                                <w:lang w:val="pt-BR"/>
                              </w:rPr>
                              <w:t xml:space="preserve"> entre Cambridge e Boston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 w14:anchorId="5E21A37E" id="_x0000_s1034" type="#_x0000_t202" style="position:absolute;left:0;text-align:left;margin-left:279.45pt;margin-top:422.1pt;width:234.75pt;height:254.2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" stroked="f">
                <v:textbox inset="0,0,0,0">
                  <w:txbxContent>
                    <w:p w14:paraId="0B9078C3" w14:textId="7AAD8799" w:rsidR="00530ED0" w:rsidRDefault="00530ED0" w:rsidP="000E24F6">
                      <w:pPr>
                        <w:pStyle w:val="Textodenotaderodap"/>
                        <w:ind w:firstLine="0"/>
                      </w:pPr>
                      <w:r>
                        <w:rPr>
                          <w:noProof/>
                          <w:lang w:val="pt-BR" w:eastAsia="pt-BR"/>
                        </w:rPr>
                        <w:drawing>
                          <wp:inline distT="0" distB="0" distL="0" distR="0" wp14:anchorId="6E37FD81" wp14:editId="6E1A0742">
                            <wp:extent cx="2981325" cy="1899920"/>
                            <wp:effectExtent l="0" t="0" r="9525" b="5080"/>
                            <wp:docPr id="37" name="Pictur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" name="imgL.png"/>
                                    <pic:cNvPicPr/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81325" cy="18999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87B9C6C" w14:textId="04DFA434" w:rsidR="00530ED0" w:rsidRPr="00F2348A" w:rsidRDefault="00530ED0" w:rsidP="000E24F6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>Fig. 7</w:t>
                      </w:r>
                      <w:r w:rsidRPr="00F2348A">
                        <w:rPr>
                          <w:lang w:val="pt-BR"/>
                        </w:rPr>
                        <w:t xml:space="preserve">.  </w:t>
                      </w:r>
                      <w:r>
                        <w:rPr>
                          <w:lang w:val="pt-BR"/>
                        </w:rPr>
                        <w:t xml:space="preserve">Rota mais lenta gerada pelo </w:t>
                      </w:r>
                      <w:proofErr w:type="spellStart"/>
                      <w:r>
                        <w:rPr>
                          <w:lang w:val="pt-BR"/>
                        </w:rPr>
                        <w:t>googlemaps</w:t>
                      </w:r>
                      <w:proofErr w:type="spellEnd"/>
                      <w:r>
                        <w:rPr>
                          <w:lang w:val="pt-BR"/>
                        </w:rPr>
                        <w:t xml:space="preserve"> entre Cambridge e Boston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1F4C5C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51CFFEED" wp14:editId="2E605F5E">
                <wp:simplePos x="0" y="0"/>
                <wp:positionH relativeFrom="margin">
                  <wp:posOffset>3501390</wp:posOffset>
                </wp:positionH>
                <wp:positionV relativeFrom="margin">
                  <wp:posOffset>2722245</wp:posOffset>
                </wp:positionV>
                <wp:extent cx="3031490" cy="2905125"/>
                <wp:effectExtent l="0" t="0" r="0" b="9525"/>
                <wp:wrapSquare wrapText="bothSides"/>
                <wp:docPr id="20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31490" cy="2905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5ADFBA" w14:textId="45E69598" w:rsidR="00530ED0" w:rsidRDefault="00530ED0" w:rsidP="001A154B">
                            <w:pPr>
                              <w:pStyle w:val="Textodenotaderodap"/>
                              <w:ind w:firstLine="0"/>
                            </w:pPr>
                            <w:r>
                              <w:rPr>
                                <w:noProof/>
                                <w:lang w:val="pt-BR" w:eastAsia="pt-BR"/>
                              </w:rPr>
                              <w:drawing>
                                <wp:inline distT="0" distB="0" distL="0" distR="0" wp14:anchorId="3A05CE1F" wp14:editId="0CB5B4D5">
                                  <wp:extent cx="3031490" cy="1904365"/>
                                  <wp:effectExtent l="0" t="0" r="0" b="635"/>
                                  <wp:docPr id="39" name="Picture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" name="imgR.png"/>
                                          <pic:cNvPicPr/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31490" cy="19043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D458C4E" w14:textId="3447968B" w:rsidR="00530ED0" w:rsidRPr="00F2348A" w:rsidRDefault="00530ED0" w:rsidP="001A154B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>Fig. 6</w:t>
                            </w:r>
                            <w:r w:rsidRPr="00F2348A">
                              <w:rPr>
                                <w:lang w:val="pt-BR"/>
                              </w:rPr>
                              <w:t xml:space="preserve">.  </w:t>
                            </w:r>
                            <w:r>
                              <w:rPr>
                                <w:lang w:val="pt-BR"/>
                              </w:rPr>
                              <w:t xml:space="preserve">Rota mais rápida gerada pelo </w:t>
                            </w:r>
                            <w:proofErr w:type="spellStart"/>
                            <w:r>
                              <w:rPr>
                                <w:lang w:val="pt-BR"/>
                              </w:rPr>
                              <w:t>googlemaps</w:t>
                            </w:r>
                            <w:proofErr w:type="spellEnd"/>
                            <w:r>
                              <w:rPr>
                                <w:lang w:val="pt-BR"/>
                              </w:rPr>
                              <w:t xml:space="preserve"> entre Cambridge e Boston</w:t>
                            </w:r>
                          </w:p>
                          <w:p w14:paraId="702483D8" w14:textId="77777777" w:rsidR="00530ED0" w:rsidRPr="00F2348A" w:rsidRDefault="00530ED0" w:rsidP="001A154B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 w:rsidRPr="00F2348A">
                              <w:rPr>
                                <w:lang w:val="pt-BR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 w14:anchorId="51CFFEED" id="_x0000_s1035" type="#_x0000_t202" style="position:absolute;left:0;text-align:left;margin-left:275.7pt;margin-top:214.35pt;width:238.7pt;height:228.75pt;z-index:25165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" stroked="f">
                <v:textbox inset="0,0,0,0">
                  <w:txbxContent>
                    <w:p w14:paraId="145ADFBA" w14:textId="45E69598" w:rsidR="00530ED0" w:rsidRDefault="00530ED0" w:rsidP="001A154B">
                      <w:pPr>
                        <w:pStyle w:val="Textodenotaderodap"/>
                        <w:ind w:firstLine="0"/>
                      </w:pPr>
                      <w:r>
                        <w:rPr>
                          <w:noProof/>
                          <w:lang w:val="pt-BR" w:eastAsia="pt-BR"/>
                        </w:rPr>
                        <w:drawing>
                          <wp:inline distT="0" distB="0" distL="0" distR="0" wp14:anchorId="3A05CE1F" wp14:editId="0CB5B4D5">
                            <wp:extent cx="3031490" cy="1904365"/>
                            <wp:effectExtent l="0" t="0" r="0" b="635"/>
                            <wp:docPr id="39" name="Picture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imgR.png"/>
                                    <pic:cNvPicPr/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31490" cy="19043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D458C4E" w14:textId="3447968B" w:rsidR="00530ED0" w:rsidRPr="00F2348A" w:rsidRDefault="00530ED0" w:rsidP="001A154B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>Fig. 6</w:t>
                      </w:r>
                      <w:r w:rsidRPr="00F2348A">
                        <w:rPr>
                          <w:lang w:val="pt-BR"/>
                        </w:rPr>
                        <w:t xml:space="preserve">.  </w:t>
                      </w:r>
                      <w:r>
                        <w:rPr>
                          <w:lang w:val="pt-BR"/>
                        </w:rPr>
                        <w:t xml:space="preserve">Rota mais rápida gerada pelo </w:t>
                      </w:r>
                      <w:proofErr w:type="spellStart"/>
                      <w:r>
                        <w:rPr>
                          <w:lang w:val="pt-BR"/>
                        </w:rPr>
                        <w:t>googlemaps</w:t>
                      </w:r>
                      <w:proofErr w:type="spellEnd"/>
                      <w:r>
                        <w:rPr>
                          <w:lang w:val="pt-BR"/>
                        </w:rPr>
                        <w:t xml:space="preserve"> entre Cambridge e Boston</w:t>
                      </w:r>
                    </w:p>
                    <w:p w14:paraId="702483D8" w14:textId="77777777" w:rsidR="00530ED0" w:rsidRPr="00F2348A" w:rsidRDefault="00530ED0" w:rsidP="001A154B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 w:rsidRPr="00F2348A">
                        <w:rPr>
                          <w:lang w:val="pt-BR"/>
                        </w:rPr>
                        <w:t xml:space="preserve"> 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32A73092" w14:textId="01CCB64A" w:rsidR="00317B3D" w:rsidRDefault="00317B3D" w:rsidP="00BC0CFC">
      <w:pPr>
        <w:pStyle w:val="Ttulo2"/>
        <w:jc w:val="both"/>
        <w:rPr>
          <w:lang w:val="pt-BR"/>
        </w:rPr>
      </w:pPr>
      <w:r w:rsidRPr="00317B3D">
        <w:rPr>
          <w:lang w:val="pt-BR"/>
        </w:rPr>
        <w:t>Método de Seleção de Dados de Custo</w:t>
      </w:r>
    </w:p>
    <w:p w14:paraId="20B8FC8D" w14:textId="648F76E0" w:rsidR="00317B3D" w:rsidRDefault="00922F96" w:rsidP="00BC0CFC">
      <w:pPr>
        <w:ind w:firstLine="202"/>
        <w:jc w:val="both"/>
        <w:rPr>
          <w:lang w:val="pt-BR"/>
        </w:rPr>
      </w:pPr>
      <w:r>
        <w:rPr>
          <w:lang w:val="pt-BR"/>
        </w:rPr>
        <w:t>Para o cálculo de gasto médio das vias, foi utilizado como base o carro mais vendido de 2016</w:t>
      </w:r>
      <w:r w:rsidR="00A04D86">
        <w:rPr>
          <w:lang w:val="pt-BR"/>
        </w:rPr>
        <w:t>, o</w:t>
      </w:r>
      <w:r>
        <w:rPr>
          <w:lang w:val="pt-BR"/>
        </w:rPr>
        <w:t xml:space="preserve"> Chevrolet </w:t>
      </w:r>
      <w:proofErr w:type="spellStart"/>
      <w:r>
        <w:rPr>
          <w:lang w:val="pt-BR"/>
        </w:rPr>
        <w:t>Onix</w:t>
      </w:r>
      <w:proofErr w:type="spellEnd"/>
      <w:r w:rsidR="00A51944">
        <w:rPr>
          <w:lang w:val="pt-BR"/>
        </w:rPr>
        <w:t xml:space="preserve"> [</w:t>
      </w:r>
      <w:commentRangeStart w:id="89"/>
      <w:r w:rsidR="00A51944">
        <w:rPr>
          <w:lang w:val="pt-BR"/>
        </w:rPr>
        <w:t>3</w:t>
      </w:r>
      <w:commentRangeEnd w:id="89"/>
      <w:r w:rsidR="00AC4C24">
        <w:rPr>
          <w:rStyle w:val="Refdecomentrio"/>
        </w:rPr>
        <w:commentReference w:id="89"/>
      </w:r>
      <w:r w:rsidR="00A51944">
        <w:rPr>
          <w:lang w:val="pt-BR"/>
        </w:rPr>
        <w:t>]</w:t>
      </w:r>
      <w:r>
        <w:rPr>
          <w:lang w:val="pt-BR"/>
        </w:rPr>
        <w:t>.</w:t>
      </w:r>
      <w:r w:rsidR="00857AF8">
        <w:rPr>
          <w:lang w:val="pt-BR"/>
        </w:rPr>
        <w:t xml:space="preserve"> </w:t>
      </w:r>
    </w:p>
    <w:p w14:paraId="72E318FC" w14:textId="2EF9A4E7" w:rsidR="00922F96" w:rsidRDefault="00857AF8" w:rsidP="00BC0CFC">
      <w:pPr>
        <w:ind w:firstLine="202"/>
        <w:jc w:val="both"/>
        <w:rPr>
          <w:lang w:val="pt-BR"/>
        </w:rPr>
      </w:pPr>
      <w:r>
        <w:rPr>
          <w:lang w:val="pt-BR"/>
        </w:rPr>
        <w:t>Foi utilizada na</w:t>
      </w:r>
      <w:r w:rsidR="00922F96">
        <w:rPr>
          <w:lang w:val="pt-BR"/>
        </w:rPr>
        <w:t xml:space="preserve"> simulação </w:t>
      </w:r>
      <w:r>
        <w:rPr>
          <w:lang w:val="pt-BR"/>
        </w:rPr>
        <w:t>como</w:t>
      </w:r>
      <w:r w:rsidR="00922F96">
        <w:rPr>
          <w:lang w:val="pt-BR"/>
        </w:rPr>
        <w:t xml:space="preserve"> </w:t>
      </w:r>
      <w:r>
        <w:rPr>
          <w:lang w:val="pt-BR"/>
        </w:rPr>
        <w:t xml:space="preserve">parâmetro as especificações de consumo do modelo </w:t>
      </w:r>
      <w:r w:rsidR="00922F96">
        <w:rPr>
          <w:lang w:val="pt-BR"/>
        </w:rPr>
        <w:t xml:space="preserve">Chevrolet </w:t>
      </w:r>
      <w:proofErr w:type="spellStart"/>
      <w:r w:rsidR="00922F96">
        <w:rPr>
          <w:lang w:val="pt-BR"/>
        </w:rPr>
        <w:t>Onix</w:t>
      </w:r>
      <w:proofErr w:type="spellEnd"/>
      <w:r w:rsidR="00922F96">
        <w:rPr>
          <w:lang w:val="pt-BR"/>
        </w:rPr>
        <w:t xml:space="preserve"> 1.4 LT e LTZ, com câmbio automático de 6 velocidades</w:t>
      </w:r>
      <w:r w:rsidR="00D43FE6">
        <w:rPr>
          <w:lang w:val="pt-BR"/>
        </w:rPr>
        <w:t>. O custo de gasolina deste carro é de 11,7 km/l na cidade e 13,9 km/l na estrada</w:t>
      </w:r>
      <w:r w:rsidR="00A51944">
        <w:rPr>
          <w:lang w:val="pt-BR"/>
        </w:rPr>
        <w:t xml:space="preserve"> [4].</w:t>
      </w:r>
    </w:p>
    <w:p w14:paraId="345BF0F4" w14:textId="0A167EE6" w:rsidR="00D43FE6" w:rsidRDefault="00D43FE6" w:rsidP="00857AF8">
      <w:pPr>
        <w:ind w:firstLine="202"/>
        <w:jc w:val="both"/>
        <w:rPr>
          <w:lang w:val="pt-BR"/>
        </w:rPr>
      </w:pPr>
      <w:r>
        <w:rPr>
          <w:lang w:val="pt-BR"/>
        </w:rPr>
        <w:t xml:space="preserve">O preço da gasolina foi </w:t>
      </w:r>
      <w:r w:rsidR="00857AF8">
        <w:rPr>
          <w:lang w:val="pt-BR"/>
        </w:rPr>
        <w:t>considerado como</w:t>
      </w:r>
      <w:r>
        <w:rPr>
          <w:lang w:val="pt-BR"/>
        </w:rPr>
        <w:t xml:space="preserve"> R$ 3,3</w:t>
      </w:r>
      <w:r w:rsidR="00A04D86">
        <w:rPr>
          <w:lang w:val="pt-BR"/>
        </w:rPr>
        <w:t>0</w:t>
      </w:r>
      <w:r>
        <w:rPr>
          <w:lang w:val="pt-BR"/>
        </w:rPr>
        <w:t xml:space="preserve"> o litro, que é o preço atual da gasolina em Itajaí</w:t>
      </w:r>
      <w:r w:rsidR="00CB0502">
        <w:rPr>
          <w:lang w:val="pt-BR"/>
        </w:rPr>
        <w:t xml:space="preserve"> [5]</w:t>
      </w:r>
      <w:r w:rsidR="003A7E6F">
        <w:rPr>
          <w:lang w:val="pt-BR"/>
        </w:rPr>
        <w:t>.</w:t>
      </w:r>
      <w:r w:rsidR="00857AF8">
        <w:rPr>
          <w:lang w:val="pt-BR"/>
        </w:rPr>
        <w:t xml:space="preserve"> Houve a necessidade de considera</w:t>
      </w:r>
      <w:r w:rsidR="008E46A8">
        <w:rPr>
          <w:lang w:val="pt-BR"/>
        </w:rPr>
        <w:t>r no trajeto entre Itajaí e Nave</w:t>
      </w:r>
      <w:r w:rsidR="00857AF8">
        <w:rPr>
          <w:lang w:val="pt-BR"/>
        </w:rPr>
        <w:t>g</w:t>
      </w:r>
      <w:r w:rsidR="008E46A8">
        <w:rPr>
          <w:lang w:val="pt-BR"/>
        </w:rPr>
        <w:t>a</w:t>
      </w:r>
      <w:r w:rsidR="00857AF8">
        <w:rPr>
          <w:lang w:val="pt-BR"/>
        </w:rPr>
        <w:t>nt</w:t>
      </w:r>
      <w:r w:rsidR="00CB0502">
        <w:rPr>
          <w:lang w:val="pt-BR"/>
        </w:rPr>
        <w:t>e</w:t>
      </w:r>
      <w:r w:rsidR="00857AF8">
        <w:rPr>
          <w:lang w:val="pt-BR"/>
        </w:rPr>
        <w:t>s o custo de transporte da balsa, que</w:t>
      </w:r>
      <w:r w:rsidR="00581B31">
        <w:rPr>
          <w:lang w:val="pt-BR"/>
        </w:rPr>
        <w:t xml:space="preserve"> é de </w:t>
      </w:r>
      <w:r w:rsidR="00A04D86">
        <w:rPr>
          <w:lang w:val="pt-BR"/>
        </w:rPr>
        <w:t xml:space="preserve">R$ </w:t>
      </w:r>
      <w:r w:rsidR="00581B31">
        <w:rPr>
          <w:lang w:val="pt-BR"/>
        </w:rPr>
        <w:t>8,75</w:t>
      </w:r>
      <w:r w:rsidR="00857AF8">
        <w:rPr>
          <w:lang w:val="pt-BR"/>
        </w:rPr>
        <w:t>.</w:t>
      </w:r>
    </w:p>
    <w:p w14:paraId="67A54C97" w14:textId="0646ABE4" w:rsidR="00857AF8" w:rsidRDefault="00771624" w:rsidP="00857AF8">
      <w:pPr>
        <w:ind w:firstLine="202"/>
        <w:jc w:val="both"/>
        <w:rPr>
          <w:lang w:val="pt-BR"/>
        </w:rPr>
      </w:pPr>
      <w:r>
        <w:rPr>
          <w:lang w:val="pt-BR"/>
        </w:rPr>
        <w:t>Os cálculos para descobrir os parâmetros de gasto, foram</w:t>
      </w:r>
      <w:r w:rsidR="00857AF8">
        <w:rPr>
          <w:lang w:val="pt-BR"/>
        </w:rPr>
        <w:t xml:space="preserve"> através de duas contas: a primeira calcula quantos litros de gasolina foram gastados no trajeto e a segunda quanto custaria a </w:t>
      </w:r>
      <w:r w:rsidR="002119AE">
        <w:rPr>
          <w:lang w:val="pt-BR"/>
        </w:rPr>
        <w:t>compra dos litros</w:t>
      </w:r>
      <w:r w:rsidR="00857AF8">
        <w:rPr>
          <w:lang w:val="pt-BR"/>
        </w:rPr>
        <w:t xml:space="preserve"> utilizada no trajeto co</w:t>
      </w:r>
      <w:r w:rsidR="00D06E43">
        <w:rPr>
          <w:lang w:val="pt-BR"/>
        </w:rPr>
        <w:t>m base no preço atual da cidade de</w:t>
      </w:r>
      <w:r w:rsidR="00857AF8">
        <w:rPr>
          <w:lang w:val="pt-BR"/>
        </w:rPr>
        <w:t xml:space="preserve"> Itajaí.</w:t>
      </w:r>
    </w:p>
    <w:p w14:paraId="4FABD6B6" w14:textId="08450EC0" w:rsidR="00CB7AB2" w:rsidRDefault="00CB7AB2" w:rsidP="00BC0CFC">
      <w:pPr>
        <w:ind w:firstLine="202"/>
        <w:jc w:val="both"/>
        <w:rPr>
          <w:b/>
          <w:lang w:val="pt-BR"/>
        </w:rPr>
      </w:pPr>
    </w:p>
    <w:p w14:paraId="70F1EB5C" w14:textId="4102FD09" w:rsidR="00CB7AB2" w:rsidRDefault="00CB7AB2" w:rsidP="00BC0CFC">
      <w:pPr>
        <w:ind w:firstLine="202"/>
        <w:jc w:val="both"/>
        <w:rPr>
          <w:b/>
          <w:lang w:val="pt-BR"/>
        </w:rPr>
      </w:pPr>
      <w:r w:rsidRPr="00CB7AB2">
        <w:rPr>
          <w:b/>
          <w:lang w:val="pt-BR"/>
        </w:rPr>
        <w:t>Consumo Itajaí – Navegante</w:t>
      </w:r>
      <w:r w:rsidR="00BC0CFC">
        <w:rPr>
          <w:b/>
          <w:lang w:val="pt-BR"/>
        </w:rPr>
        <w:t>s</w:t>
      </w:r>
      <w:r w:rsidRPr="00CB7AB2">
        <w:rPr>
          <w:b/>
          <w:lang w:val="pt-BR"/>
        </w:rPr>
        <w:t xml:space="preserve"> por Ferry </w:t>
      </w:r>
      <w:proofErr w:type="spellStart"/>
      <w:r w:rsidRPr="00CB7AB2">
        <w:rPr>
          <w:b/>
          <w:lang w:val="pt-BR"/>
        </w:rPr>
        <w:t>boat</w:t>
      </w:r>
      <w:proofErr w:type="spellEnd"/>
    </w:p>
    <w:p w14:paraId="0594EBA8" w14:textId="53AF3E9C" w:rsidR="00CB7AB2" w:rsidRPr="00CB7AB2" w:rsidRDefault="00CB7AB2" w:rsidP="00BC0CFC">
      <w:pPr>
        <w:ind w:firstLine="202"/>
        <w:jc w:val="both"/>
        <w:rPr>
          <w:b/>
          <w:lang w:val="pt-BR"/>
        </w:rPr>
      </w:pPr>
    </w:p>
    <w:p w14:paraId="0C8FC7F2" w14:textId="442A4AE8" w:rsidR="00CB7AB2" w:rsidRPr="0008558D" w:rsidRDefault="009E5756" w:rsidP="00BC0CFC">
      <w:pPr>
        <w:ind w:firstLine="202"/>
        <w:jc w:val="both"/>
        <w:rPr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 xml:space="preserve">11,7 km </m:t>
              </m:r>
            </m:num>
            <m:den>
              <m:r>
                <w:rPr>
                  <w:rFonts w:ascii="Cambria Math" w:hAnsi="Cambria Math"/>
                  <w:lang w:val="pt-BR"/>
                </w:rPr>
                <m:t>2,45 km</m:t>
              </m:r>
            </m:den>
          </m:f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1 L</m:t>
              </m:r>
            </m:num>
            <m:den>
              <m:r>
                <w:rPr>
                  <w:rFonts w:ascii="Cambria Math" w:hAnsi="Cambria Math"/>
                  <w:lang w:val="pt-BR"/>
                </w:rPr>
                <m:t>0,21 L</m:t>
              </m:r>
            </m:den>
          </m:f>
        </m:oMath>
      </m:oMathPara>
    </w:p>
    <w:p w14:paraId="31A960AF" w14:textId="77777777" w:rsidR="0008558D" w:rsidRPr="00E14867" w:rsidRDefault="0008558D" w:rsidP="00BC0CFC">
      <w:pPr>
        <w:ind w:firstLine="202"/>
        <w:jc w:val="both"/>
        <w:rPr>
          <w:lang w:val="pt-BR"/>
        </w:rPr>
      </w:pPr>
    </w:p>
    <w:p w14:paraId="04887C93" w14:textId="32819D5D" w:rsidR="00E14867" w:rsidRPr="00F575E5" w:rsidRDefault="009E5756" w:rsidP="00BC0CFC">
      <w:pPr>
        <w:ind w:firstLine="202"/>
        <w:jc w:val="both"/>
        <w:rPr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 xml:space="preserve">1 L </m:t>
              </m:r>
            </m:num>
            <m:den>
              <m:r>
                <w:rPr>
                  <w:rFonts w:ascii="Cambria Math" w:hAnsi="Cambria Math"/>
                  <w:lang w:val="pt-BR"/>
                </w:rPr>
                <m:t>0,21 L</m:t>
              </m:r>
            </m:den>
          </m:f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R$ 3,30</m:t>
              </m:r>
            </m:num>
            <m:den>
              <m:r>
                <w:rPr>
                  <w:rFonts w:ascii="Cambria Math" w:hAnsi="Cambria Math"/>
                  <w:lang w:val="pt-BR"/>
                </w:rPr>
                <m:t>R$ 0,70</m:t>
              </m:r>
            </m:den>
          </m:f>
        </m:oMath>
      </m:oMathPara>
    </w:p>
    <w:p w14:paraId="4D0A2C8B" w14:textId="49EEDC69" w:rsidR="00581B31" w:rsidRPr="00CB7AB2" w:rsidRDefault="001A6955" w:rsidP="0008558D">
      <w:pPr>
        <w:ind w:firstLine="202"/>
        <w:jc w:val="both"/>
        <w:rPr>
          <w:lang w:val="pt-BR"/>
        </w:rPr>
      </w:pPr>
      <w:r w:rsidRPr="001F4C5C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76D5B37" wp14:editId="280C10F9">
                <wp:simplePos x="0" y="0"/>
                <wp:positionH relativeFrom="margin">
                  <wp:posOffset>3472815</wp:posOffset>
                </wp:positionH>
                <wp:positionV relativeFrom="margin">
                  <wp:posOffset>3331845</wp:posOffset>
                </wp:positionV>
                <wp:extent cx="3038475" cy="1190625"/>
                <wp:effectExtent l="0" t="0" r="9525" b="9525"/>
                <wp:wrapSquare wrapText="bothSides"/>
                <wp:docPr id="43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38475" cy="1190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EDB2F5" w14:textId="0AF0EE33" w:rsidR="001A6955" w:rsidRDefault="001A6955" w:rsidP="001A6955">
                            <w:pPr>
                              <w:pStyle w:val="Textodenotaderodap"/>
                              <w:ind w:firstLine="0"/>
                            </w:pPr>
                            <w:r>
                              <w:rPr>
                                <w:noProof/>
                                <w:lang w:val="pt-BR" w:eastAsia="pt-BR"/>
                              </w:rPr>
                              <w:drawing>
                                <wp:inline distT="0" distB="0" distL="0" distR="0" wp14:anchorId="57EEE215" wp14:editId="482E7268">
                                  <wp:extent cx="3038475" cy="749935"/>
                                  <wp:effectExtent l="0" t="0" r="9525" b="0"/>
                                  <wp:docPr id="45" name="Imagem 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tabela_medias.PNG"/>
                                          <pic:cNvPicPr/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38475" cy="7499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1F74A94" w14:textId="77777777" w:rsidR="001A6955" w:rsidRPr="00F2348A" w:rsidRDefault="001A6955" w:rsidP="001A6955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 w:rsidRPr="00F2348A">
                              <w:rPr>
                                <w:lang w:val="pt-BR"/>
                              </w:rPr>
                              <w:t xml:space="preserve">Fig. </w:t>
                            </w:r>
                            <w:r>
                              <w:rPr>
                                <w:lang w:val="pt-BR"/>
                              </w:rPr>
                              <w:t>4</w:t>
                            </w:r>
                            <w:r w:rsidRPr="00F2348A">
                              <w:rPr>
                                <w:lang w:val="pt-BR"/>
                              </w:rPr>
                              <w:t xml:space="preserve">.  </w:t>
                            </w:r>
                            <w:r>
                              <w:rPr>
                                <w:lang w:val="pt-BR"/>
                              </w:rPr>
                              <w:t xml:space="preserve">Rota mais rápida gerada pelo </w:t>
                            </w:r>
                            <w:proofErr w:type="spellStart"/>
                            <w:r>
                              <w:rPr>
                                <w:lang w:val="pt-BR"/>
                              </w:rPr>
                              <w:t>googlemaps</w:t>
                            </w:r>
                            <w:proofErr w:type="spellEnd"/>
                            <w:r>
                              <w:rPr>
                                <w:lang w:val="pt-BR"/>
                              </w:rPr>
                              <w:t xml:space="preserve"> entre São José e Florianópolis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 w14:anchorId="576D5B37" id="_x0000_s1036" type="#_x0000_t202" style="position:absolute;left:0;text-align:left;margin-left:273.45pt;margin-top:262.35pt;width:239.25pt;height:93.75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" stroked="f">
                <v:textbox inset="0,0,0,0">
                  <w:txbxContent>
                    <w:p w14:paraId="58EDB2F5" w14:textId="0AF0EE33" w:rsidR="001A6955" w:rsidRDefault="001A6955" w:rsidP="001A6955">
                      <w:pPr>
                        <w:pStyle w:val="Textodenotaderodap"/>
                        <w:ind w:firstLine="0"/>
                      </w:pPr>
                      <w:r>
                        <w:rPr>
                          <w:noProof/>
                          <w:lang w:val="pt-BR" w:eastAsia="pt-BR"/>
                        </w:rPr>
                        <w:drawing>
                          <wp:inline distT="0" distB="0" distL="0" distR="0" wp14:anchorId="57EEE215" wp14:editId="482E7268">
                            <wp:extent cx="3038475" cy="749935"/>
                            <wp:effectExtent l="0" t="0" r="9525" b="0"/>
                            <wp:docPr id="45" name="Imagem 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tabela_medias.PNG"/>
                                    <pic:cNvPicPr/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38475" cy="7499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1F74A94" w14:textId="77777777" w:rsidR="001A6955" w:rsidRPr="00F2348A" w:rsidRDefault="001A6955" w:rsidP="001A6955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 w:rsidRPr="00F2348A">
                        <w:rPr>
                          <w:lang w:val="pt-BR"/>
                        </w:rPr>
                        <w:t xml:space="preserve">Fig. </w:t>
                      </w:r>
                      <w:r>
                        <w:rPr>
                          <w:lang w:val="pt-BR"/>
                        </w:rPr>
                        <w:t>4</w:t>
                      </w:r>
                      <w:r w:rsidRPr="00F2348A">
                        <w:rPr>
                          <w:lang w:val="pt-BR"/>
                        </w:rPr>
                        <w:t xml:space="preserve">.  </w:t>
                      </w:r>
                      <w:r>
                        <w:rPr>
                          <w:lang w:val="pt-BR"/>
                        </w:rPr>
                        <w:t xml:space="preserve">Rota mais rápida gerada pelo </w:t>
                      </w:r>
                      <w:proofErr w:type="spellStart"/>
                      <w:r>
                        <w:rPr>
                          <w:lang w:val="pt-BR"/>
                        </w:rPr>
                        <w:t>googlemaps</w:t>
                      </w:r>
                      <w:proofErr w:type="spellEnd"/>
                      <w:r>
                        <w:rPr>
                          <w:lang w:val="pt-BR"/>
                        </w:rPr>
                        <w:t xml:space="preserve"> entre São José e Florianópolis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74ED4C0E" w14:textId="2CCCF78E" w:rsidR="00CB7AB2" w:rsidRDefault="00CB7AB2" w:rsidP="00BC0CFC">
      <w:pPr>
        <w:ind w:firstLine="202"/>
        <w:jc w:val="both"/>
        <w:rPr>
          <w:b/>
          <w:lang w:val="pt-BR"/>
        </w:rPr>
      </w:pPr>
    </w:p>
    <w:p w14:paraId="11AD1341" w14:textId="515CE8BE" w:rsidR="00CB7AB2" w:rsidRDefault="00CB7AB2" w:rsidP="00BC0CFC">
      <w:pPr>
        <w:ind w:firstLine="202"/>
        <w:jc w:val="both"/>
        <w:rPr>
          <w:b/>
          <w:lang w:val="pt-BR"/>
        </w:rPr>
      </w:pPr>
      <w:r w:rsidRPr="00CB7AB2">
        <w:rPr>
          <w:b/>
          <w:lang w:val="pt-BR"/>
        </w:rPr>
        <w:t>Consumo Itajaí – Navegante</w:t>
      </w:r>
      <w:r w:rsidR="00BC0CFC">
        <w:rPr>
          <w:b/>
          <w:lang w:val="pt-BR"/>
        </w:rPr>
        <w:t>s</w:t>
      </w:r>
      <w:r w:rsidRPr="00CB7AB2">
        <w:rPr>
          <w:b/>
          <w:lang w:val="pt-BR"/>
        </w:rPr>
        <w:t xml:space="preserve"> </w:t>
      </w:r>
      <w:r>
        <w:rPr>
          <w:b/>
          <w:lang w:val="pt-BR"/>
        </w:rPr>
        <w:t>pela BR</w:t>
      </w:r>
    </w:p>
    <w:p w14:paraId="37C8643A" w14:textId="7C7594CE" w:rsidR="00CB7AB2" w:rsidRPr="00CB7AB2" w:rsidRDefault="00CB7AB2" w:rsidP="00BC0CFC">
      <w:pPr>
        <w:ind w:firstLine="202"/>
        <w:jc w:val="both"/>
        <w:rPr>
          <w:b/>
          <w:lang w:val="pt-BR"/>
        </w:rPr>
      </w:pPr>
    </w:p>
    <w:p w14:paraId="1DB9E714" w14:textId="18798C73" w:rsidR="00CB7AB2" w:rsidRDefault="009E5756" w:rsidP="00BC0CFC">
      <w:pPr>
        <w:ind w:firstLine="202"/>
        <w:jc w:val="both"/>
        <w:rPr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 xml:space="preserve">11,7 km </m:t>
              </m:r>
            </m:num>
            <m:den>
              <m:r>
                <w:rPr>
                  <w:rFonts w:ascii="Cambria Math" w:hAnsi="Cambria Math"/>
                  <w:lang w:val="pt-BR"/>
                </w:rPr>
                <m:t>27,1 km</m:t>
              </m:r>
            </m:den>
          </m:f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1 L</m:t>
              </m:r>
            </m:num>
            <m:den>
              <m:r>
                <w:rPr>
                  <w:rFonts w:ascii="Cambria Math" w:hAnsi="Cambria Math"/>
                  <w:lang w:val="pt-BR"/>
                </w:rPr>
                <m:t>2,32 L</m:t>
              </m:r>
            </m:den>
          </m:f>
        </m:oMath>
      </m:oMathPara>
    </w:p>
    <w:p w14:paraId="7FE2B437" w14:textId="02097E21" w:rsidR="00CB7AB2" w:rsidRDefault="00CB7AB2" w:rsidP="00BC0CFC">
      <w:pPr>
        <w:ind w:firstLine="202"/>
        <w:jc w:val="both"/>
        <w:rPr>
          <w:lang w:val="pt-BR"/>
        </w:rPr>
      </w:pPr>
    </w:p>
    <w:p w14:paraId="3728ACE6" w14:textId="5622C595" w:rsidR="00CB7AB2" w:rsidRPr="00CB7AB2" w:rsidRDefault="009E5756" w:rsidP="00BC0CFC">
      <w:pPr>
        <w:ind w:firstLine="202"/>
        <w:jc w:val="both"/>
        <w:rPr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1 L</m:t>
              </m:r>
            </m:num>
            <m:den>
              <m:r>
                <w:rPr>
                  <w:rFonts w:ascii="Cambria Math" w:hAnsi="Cambria Math"/>
                  <w:lang w:val="pt-BR"/>
                </w:rPr>
                <m:t>2,32 L</m:t>
              </m:r>
            </m:den>
          </m:f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R$ 3,30</m:t>
              </m:r>
            </m:num>
            <m:den>
              <m:r>
                <w:rPr>
                  <w:rFonts w:ascii="Cambria Math" w:hAnsi="Cambria Math"/>
                  <w:lang w:val="pt-BR"/>
                </w:rPr>
                <m:t>R$ 7,66</m:t>
              </m:r>
            </m:den>
          </m:f>
        </m:oMath>
      </m:oMathPara>
    </w:p>
    <w:p w14:paraId="0E58F3FD" w14:textId="447A3D31" w:rsidR="00CB7AB2" w:rsidRDefault="00CB7AB2" w:rsidP="00BC0CFC">
      <w:pPr>
        <w:ind w:firstLine="202"/>
        <w:jc w:val="both"/>
        <w:rPr>
          <w:lang w:val="pt-BR"/>
        </w:rPr>
      </w:pPr>
    </w:p>
    <w:p w14:paraId="0C4F7FF6" w14:textId="507604F4" w:rsidR="00CB7AB2" w:rsidRPr="00F66010" w:rsidRDefault="00CB7AB2" w:rsidP="00F66010">
      <w:pPr>
        <w:ind w:firstLine="202"/>
        <w:jc w:val="both"/>
        <w:rPr>
          <w:b/>
          <w:lang w:val="pt-BR"/>
        </w:rPr>
      </w:pPr>
      <w:r w:rsidRPr="00CB7AB2">
        <w:rPr>
          <w:b/>
          <w:lang w:val="pt-BR"/>
        </w:rPr>
        <w:t xml:space="preserve">Consumo </w:t>
      </w:r>
      <w:r>
        <w:rPr>
          <w:b/>
          <w:lang w:val="pt-BR"/>
        </w:rPr>
        <w:t>São José – Florianópolis caminho lento</w:t>
      </w:r>
    </w:p>
    <w:p w14:paraId="60ECB0B2" w14:textId="592A0D30" w:rsidR="00CB7AB2" w:rsidRPr="0008558D" w:rsidRDefault="00F66010" w:rsidP="00BC0CFC">
      <w:pPr>
        <w:ind w:firstLine="202"/>
        <w:jc w:val="both"/>
        <w:rPr>
          <w:lang w:val="pt-BR"/>
        </w:rPr>
      </w:pPr>
      <w:r w:rsidRPr="001F4C5C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9F58CD2" wp14:editId="42974EB2">
                <wp:simplePos x="0" y="0"/>
                <wp:positionH relativeFrom="margin">
                  <wp:posOffset>3468370</wp:posOffset>
                </wp:positionH>
                <wp:positionV relativeFrom="margin">
                  <wp:posOffset>5622290</wp:posOffset>
                </wp:positionV>
                <wp:extent cx="3124200" cy="2233930"/>
                <wp:effectExtent l="0" t="0" r="0" b="0"/>
                <wp:wrapSquare wrapText="bothSides"/>
                <wp:docPr id="46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4200" cy="2233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F66256" w14:textId="4AAF9A3E" w:rsidR="00FE052E" w:rsidRDefault="00FE052E" w:rsidP="00FE052E">
                            <w:pPr>
                              <w:pStyle w:val="Textodenotaderodap"/>
                              <w:ind w:firstLine="0"/>
                              <w:jc w:val="center"/>
                            </w:pPr>
                            <w:r>
                              <w:rPr>
                                <w:noProof/>
                                <w:lang w:val="pt-BR" w:eastAsia="pt-BR"/>
                              </w:rPr>
                              <w:drawing>
                                <wp:inline distT="0" distB="0" distL="0" distR="0" wp14:anchorId="4DBD1FF4" wp14:editId="5DF344D3">
                                  <wp:extent cx="3352800" cy="1914525"/>
                                  <wp:effectExtent l="0" t="0" r="0" b="9525"/>
                                  <wp:docPr id="48" name="Imagem 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tajai-navegantes_resul.PNG"/>
                                          <pic:cNvPicPr/>
                                        </pic:nvPicPr>
                                        <pic:blipFill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62570" cy="192010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92725EE" w14:textId="77777777" w:rsidR="00FE052E" w:rsidRPr="00F2348A" w:rsidRDefault="00FE052E" w:rsidP="00FE052E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 w:rsidRPr="00F2348A">
                              <w:rPr>
                                <w:lang w:val="pt-BR"/>
                              </w:rPr>
                              <w:t xml:space="preserve">Fig. </w:t>
                            </w:r>
                            <w:r>
                              <w:rPr>
                                <w:lang w:val="pt-BR"/>
                              </w:rPr>
                              <w:t>4</w:t>
                            </w:r>
                            <w:r w:rsidRPr="00F2348A">
                              <w:rPr>
                                <w:lang w:val="pt-BR"/>
                              </w:rPr>
                              <w:t xml:space="preserve">.  </w:t>
                            </w:r>
                            <w:r>
                              <w:rPr>
                                <w:lang w:val="pt-BR"/>
                              </w:rPr>
                              <w:t xml:space="preserve">Rota mais rápida gerada pelo </w:t>
                            </w:r>
                            <w:proofErr w:type="spellStart"/>
                            <w:r>
                              <w:rPr>
                                <w:lang w:val="pt-BR"/>
                              </w:rPr>
                              <w:t>googlemaps</w:t>
                            </w:r>
                            <w:proofErr w:type="spellEnd"/>
                            <w:r>
                              <w:rPr>
                                <w:lang w:val="pt-BR"/>
                              </w:rPr>
                              <w:t xml:space="preserve"> entre São José e Florianópolis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 w14:anchorId="59F58CD2" id="_x0000_s1037" type="#_x0000_t202" style="position:absolute;left:0;text-align:left;margin-left:273.1pt;margin-top:442.7pt;width:246pt;height:175.9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" stroked="f">
                <v:textbox inset="0,0,0,0">
                  <w:txbxContent>
                    <w:p w14:paraId="0AF66256" w14:textId="4AAF9A3E" w:rsidR="00FE052E" w:rsidRDefault="00FE052E" w:rsidP="00FE052E">
                      <w:pPr>
                        <w:pStyle w:val="Textodenotaderodap"/>
                        <w:ind w:firstLine="0"/>
                        <w:jc w:val="center"/>
                      </w:pPr>
                      <w:r>
                        <w:rPr>
                          <w:noProof/>
                          <w:lang w:val="pt-BR" w:eastAsia="pt-BR"/>
                        </w:rPr>
                        <w:drawing>
                          <wp:inline distT="0" distB="0" distL="0" distR="0" wp14:anchorId="4DBD1FF4" wp14:editId="5DF344D3">
                            <wp:extent cx="3352800" cy="1914525"/>
                            <wp:effectExtent l="0" t="0" r="0" b="9525"/>
                            <wp:docPr id="48" name="Imagem 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tajai-navegantes_resul.PNG"/>
                                    <pic:cNvPicPr/>
                                  </pic:nvPicPr>
                                  <pic:blipFill>
                                    <a:blip r:embed="rId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62570" cy="192010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92725EE" w14:textId="77777777" w:rsidR="00FE052E" w:rsidRPr="00F2348A" w:rsidRDefault="00FE052E" w:rsidP="00FE052E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 w:rsidRPr="00F2348A">
                        <w:rPr>
                          <w:lang w:val="pt-BR"/>
                        </w:rPr>
                        <w:t xml:space="preserve">Fig. </w:t>
                      </w:r>
                      <w:r>
                        <w:rPr>
                          <w:lang w:val="pt-BR"/>
                        </w:rPr>
                        <w:t>4</w:t>
                      </w:r>
                      <w:r w:rsidRPr="00F2348A">
                        <w:rPr>
                          <w:lang w:val="pt-BR"/>
                        </w:rPr>
                        <w:t xml:space="preserve">.  </w:t>
                      </w:r>
                      <w:r>
                        <w:rPr>
                          <w:lang w:val="pt-BR"/>
                        </w:rPr>
                        <w:t xml:space="preserve">Rota mais rápida gerada pelo </w:t>
                      </w:r>
                      <w:proofErr w:type="spellStart"/>
                      <w:r>
                        <w:rPr>
                          <w:lang w:val="pt-BR"/>
                        </w:rPr>
                        <w:t>googlemaps</w:t>
                      </w:r>
                      <w:proofErr w:type="spellEnd"/>
                      <w:r>
                        <w:rPr>
                          <w:lang w:val="pt-BR"/>
                        </w:rPr>
                        <w:t xml:space="preserve"> entre São José e Florianópolis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4C4BF1D8" w14:textId="3D48CF11" w:rsidR="0008558D" w:rsidRPr="00F66010" w:rsidRDefault="009E5756" w:rsidP="00BC0CFC">
      <w:pPr>
        <w:ind w:firstLine="202"/>
        <w:jc w:val="both"/>
        <w:rPr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 xml:space="preserve">11,7 km </m:t>
              </m:r>
            </m:num>
            <m:den>
              <m:r>
                <w:rPr>
                  <w:rFonts w:ascii="Cambria Math" w:hAnsi="Cambria Math"/>
                  <w:lang w:val="pt-BR"/>
                </w:rPr>
                <m:t>14,5 km</m:t>
              </m:r>
            </m:den>
          </m:f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1 L</m:t>
              </m:r>
            </m:num>
            <m:den>
              <m:r>
                <w:rPr>
                  <w:rFonts w:ascii="Cambria Math" w:hAnsi="Cambria Math"/>
                  <w:lang w:val="pt-BR"/>
                </w:rPr>
                <m:t>1,24 L</m:t>
              </m:r>
            </m:den>
          </m:f>
        </m:oMath>
      </m:oMathPara>
    </w:p>
    <w:p w14:paraId="590C85CE" w14:textId="77777777" w:rsidR="00F66010" w:rsidRDefault="00F66010" w:rsidP="00BC0CFC">
      <w:pPr>
        <w:ind w:firstLine="202"/>
        <w:jc w:val="both"/>
        <w:rPr>
          <w:lang w:val="pt-BR"/>
        </w:rPr>
      </w:pPr>
    </w:p>
    <w:p w14:paraId="73437C92" w14:textId="7A934D54" w:rsidR="00CB7AB2" w:rsidRPr="00CB7AB2" w:rsidRDefault="009E5756" w:rsidP="00BC0CFC">
      <w:pPr>
        <w:ind w:firstLine="202"/>
        <w:jc w:val="both"/>
        <w:rPr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1 L</m:t>
              </m:r>
            </m:num>
            <m:den>
              <m:r>
                <w:rPr>
                  <w:rFonts w:ascii="Cambria Math" w:hAnsi="Cambria Math"/>
                  <w:lang w:val="pt-BR"/>
                </w:rPr>
                <m:t>1,24 L</m:t>
              </m:r>
            </m:den>
          </m:f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R$ 3,30</m:t>
              </m:r>
            </m:num>
            <m:den>
              <m:r>
                <w:rPr>
                  <w:rFonts w:ascii="Cambria Math" w:hAnsi="Cambria Math"/>
                  <w:lang w:val="pt-BR"/>
                </w:rPr>
                <m:t>R$ 4,10</m:t>
              </m:r>
            </m:den>
          </m:f>
        </m:oMath>
      </m:oMathPara>
    </w:p>
    <w:p w14:paraId="7F0EDA0E" w14:textId="0EB73D42" w:rsidR="00CB7AB2" w:rsidRPr="00317B3D" w:rsidRDefault="00CB7AB2" w:rsidP="00BC0CFC">
      <w:pPr>
        <w:ind w:firstLine="202"/>
        <w:jc w:val="both"/>
        <w:rPr>
          <w:lang w:val="pt-BR"/>
        </w:rPr>
      </w:pPr>
    </w:p>
    <w:p w14:paraId="226A3B9E" w14:textId="1F507F39" w:rsidR="00CB7AB2" w:rsidRDefault="00CB7AB2" w:rsidP="00BC0CFC">
      <w:pPr>
        <w:ind w:firstLine="202"/>
        <w:jc w:val="both"/>
        <w:rPr>
          <w:b/>
          <w:lang w:val="pt-BR"/>
        </w:rPr>
      </w:pPr>
      <w:r w:rsidRPr="00CB7AB2">
        <w:rPr>
          <w:b/>
          <w:lang w:val="pt-BR"/>
        </w:rPr>
        <w:t xml:space="preserve">Consumo </w:t>
      </w:r>
      <w:r>
        <w:rPr>
          <w:b/>
          <w:lang w:val="pt-BR"/>
        </w:rPr>
        <w:t>São José – Florianópolis caminho rápido</w:t>
      </w:r>
    </w:p>
    <w:p w14:paraId="607DF017" w14:textId="1CD7F5DC" w:rsidR="00CB7AB2" w:rsidRPr="00CB7AB2" w:rsidRDefault="00CB7AB2" w:rsidP="00BC0CFC">
      <w:pPr>
        <w:ind w:firstLine="202"/>
        <w:jc w:val="both"/>
        <w:rPr>
          <w:b/>
          <w:lang w:val="pt-BR"/>
        </w:rPr>
      </w:pPr>
    </w:p>
    <w:p w14:paraId="5A709E6F" w14:textId="04531151" w:rsidR="00CB7AB2" w:rsidRDefault="009E5756" w:rsidP="00BC0CFC">
      <w:pPr>
        <w:ind w:firstLine="202"/>
        <w:jc w:val="both"/>
        <w:rPr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 xml:space="preserve">11,7 km </m:t>
              </m:r>
            </m:num>
            <m:den>
              <m:r>
                <w:rPr>
                  <w:rFonts w:ascii="Cambria Math" w:hAnsi="Cambria Math"/>
                  <w:lang w:val="pt-BR"/>
                </w:rPr>
                <m:t>11, 4 km</m:t>
              </m:r>
            </m:den>
          </m:f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1 L</m:t>
              </m:r>
            </m:num>
            <m:den>
              <m:r>
                <w:rPr>
                  <w:rFonts w:ascii="Cambria Math" w:hAnsi="Cambria Math"/>
                  <w:lang w:val="pt-BR"/>
                </w:rPr>
                <m:t>0,97 L</m:t>
              </m:r>
            </m:den>
          </m:f>
        </m:oMath>
      </m:oMathPara>
    </w:p>
    <w:p w14:paraId="2D7B00BC" w14:textId="68C1F408" w:rsidR="00CB7AB2" w:rsidRDefault="00CB7AB2" w:rsidP="00BC0CFC">
      <w:pPr>
        <w:ind w:firstLine="202"/>
        <w:jc w:val="both"/>
        <w:rPr>
          <w:lang w:val="pt-BR"/>
        </w:rPr>
      </w:pPr>
    </w:p>
    <w:p w14:paraId="62D8022A" w14:textId="2F6FB6BB" w:rsidR="00CB7AB2" w:rsidRPr="00CB7AB2" w:rsidRDefault="009E5756" w:rsidP="00BC0CFC">
      <w:pPr>
        <w:ind w:firstLine="202"/>
        <w:jc w:val="both"/>
        <w:rPr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1 L</m:t>
              </m:r>
            </m:num>
            <m:den>
              <m:r>
                <w:rPr>
                  <w:rFonts w:ascii="Cambria Math" w:hAnsi="Cambria Math"/>
                  <w:lang w:val="pt-BR"/>
                </w:rPr>
                <m:t>0,97 L</m:t>
              </m:r>
            </m:den>
          </m:f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R$ 3,30</m:t>
              </m:r>
            </m:num>
            <m:den>
              <m:r>
                <w:rPr>
                  <w:rFonts w:ascii="Cambria Math" w:hAnsi="Cambria Math"/>
                  <w:lang w:val="pt-BR"/>
                </w:rPr>
                <m:t>R$ 3,20</m:t>
              </m:r>
            </m:den>
          </m:f>
        </m:oMath>
      </m:oMathPara>
    </w:p>
    <w:p w14:paraId="13D7E53E" w14:textId="290395AF" w:rsidR="00CB7AB2" w:rsidRPr="00317B3D" w:rsidRDefault="00CB7AB2" w:rsidP="00BC0CFC">
      <w:pPr>
        <w:ind w:firstLine="202"/>
        <w:jc w:val="both"/>
        <w:rPr>
          <w:lang w:val="pt-BR"/>
        </w:rPr>
      </w:pPr>
    </w:p>
    <w:p w14:paraId="47EE57DB" w14:textId="3026ADA0" w:rsidR="00FB6299" w:rsidRDefault="00FB6299" w:rsidP="00BC0CFC">
      <w:pPr>
        <w:ind w:firstLine="202"/>
        <w:jc w:val="both"/>
        <w:rPr>
          <w:b/>
          <w:lang w:val="pt-BR"/>
        </w:rPr>
      </w:pPr>
      <w:r w:rsidRPr="00CB7AB2">
        <w:rPr>
          <w:b/>
          <w:lang w:val="pt-BR"/>
        </w:rPr>
        <w:t xml:space="preserve">Consumo </w:t>
      </w:r>
      <w:r>
        <w:rPr>
          <w:b/>
          <w:lang w:val="pt-BR"/>
        </w:rPr>
        <w:t>Boston – Cambridge caminho lento</w:t>
      </w:r>
    </w:p>
    <w:p w14:paraId="1DAD4CFE" w14:textId="77777777" w:rsidR="00FB6299" w:rsidRPr="00CB7AB2" w:rsidRDefault="00FB6299" w:rsidP="00BC0CFC">
      <w:pPr>
        <w:ind w:firstLine="202"/>
        <w:jc w:val="both"/>
        <w:rPr>
          <w:b/>
          <w:lang w:val="pt-BR"/>
        </w:rPr>
      </w:pPr>
    </w:p>
    <w:p w14:paraId="1C6F7D59" w14:textId="48B79407" w:rsidR="00FB6299" w:rsidRDefault="009E5756" w:rsidP="00BC0CFC">
      <w:pPr>
        <w:ind w:firstLine="202"/>
        <w:jc w:val="both"/>
        <w:rPr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 xml:space="preserve">11,7 km </m:t>
              </m:r>
            </m:num>
            <m:den>
              <m:r>
                <w:rPr>
                  <w:rFonts w:ascii="Cambria Math" w:hAnsi="Cambria Math"/>
                  <w:lang w:val="pt-BR"/>
                </w:rPr>
                <m:t>7,08 km</m:t>
              </m:r>
            </m:den>
          </m:f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1 L</m:t>
              </m:r>
            </m:num>
            <m:den>
              <m:r>
                <w:rPr>
                  <w:rFonts w:ascii="Cambria Math" w:hAnsi="Cambria Math"/>
                  <w:lang w:val="pt-BR"/>
                </w:rPr>
                <m:t>0,61 L</m:t>
              </m:r>
            </m:den>
          </m:f>
        </m:oMath>
      </m:oMathPara>
    </w:p>
    <w:p w14:paraId="7C288756" w14:textId="7AF50D0D" w:rsidR="00FB6299" w:rsidRDefault="00FB6299" w:rsidP="00BC0CFC">
      <w:pPr>
        <w:ind w:firstLine="202"/>
        <w:jc w:val="both"/>
        <w:rPr>
          <w:lang w:val="pt-BR"/>
        </w:rPr>
      </w:pPr>
    </w:p>
    <w:p w14:paraId="39DCDD70" w14:textId="1AA256D1" w:rsidR="00FB6299" w:rsidRPr="00CB7AB2" w:rsidRDefault="009E5756" w:rsidP="00BC0CFC">
      <w:pPr>
        <w:ind w:firstLine="202"/>
        <w:jc w:val="both"/>
        <w:rPr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1 L</m:t>
              </m:r>
            </m:num>
            <m:den>
              <m:r>
                <w:rPr>
                  <w:rFonts w:ascii="Cambria Math" w:hAnsi="Cambria Math"/>
                  <w:lang w:val="pt-BR"/>
                </w:rPr>
                <m:t>0,61 L</m:t>
              </m:r>
            </m:den>
          </m:f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R$ 3,30</m:t>
              </m:r>
            </m:num>
            <m:den>
              <m:r>
                <w:rPr>
                  <w:rFonts w:ascii="Cambria Math" w:hAnsi="Cambria Math"/>
                  <w:lang w:val="pt-BR"/>
                </w:rPr>
                <m:t>R$ 2,01</m:t>
              </m:r>
            </m:den>
          </m:f>
        </m:oMath>
      </m:oMathPara>
    </w:p>
    <w:p w14:paraId="6927DA71" w14:textId="77777777" w:rsidR="00FB6299" w:rsidRPr="00317B3D" w:rsidRDefault="00FB6299" w:rsidP="00BC0CFC">
      <w:pPr>
        <w:ind w:firstLine="202"/>
        <w:jc w:val="both"/>
        <w:rPr>
          <w:lang w:val="pt-BR"/>
        </w:rPr>
      </w:pPr>
    </w:p>
    <w:p w14:paraId="255B916A" w14:textId="02DA2DF4" w:rsidR="00FB6299" w:rsidRDefault="00FB6299" w:rsidP="00BC0CFC">
      <w:pPr>
        <w:ind w:firstLine="202"/>
        <w:jc w:val="both"/>
        <w:rPr>
          <w:b/>
          <w:lang w:val="pt-BR"/>
        </w:rPr>
      </w:pPr>
      <w:r w:rsidRPr="00CB7AB2">
        <w:rPr>
          <w:b/>
          <w:lang w:val="pt-BR"/>
        </w:rPr>
        <w:t xml:space="preserve">Consumo </w:t>
      </w:r>
      <w:r>
        <w:rPr>
          <w:b/>
          <w:lang w:val="pt-BR"/>
        </w:rPr>
        <w:t>Boston – Cambridge caminho rápido</w:t>
      </w:r>
    </w:p>
    <w:p w14:paraId="44E6660D" w14:textId="77777777" w:rsidR="00FB6299" w:rsidRPr="00CB7AB2" w:rsidRDefault="00FB6299" w:rsidP="00BC0CFC">
      <w:pPr>
        <w:ind w:firstLine="202"/>
        <w:jc w:val="both"/>
        <w:rPr>
          <w:b/>
          <w:lang w:val="pt-BR"/>
        </w:rPr>
      </w:pPr>
    </w:p>
    <w:p w14:paraId="55E5D2B1" w14:textId="7535832F" w:rsidR="00FB6299" w:rsidRDefault="009E5756" w:rsidP="00BC0CFC">
      <w:pPr>
        <w:ind w:firstLine="202"/>
        <w:jc w:val="both"/>
        <w:rPr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 xml:space="preserve">11,7 km </m:t>
              </m:r>
            </m:num>
            <m:den>
              <m:r>
                <w:rPr>
                  <w:rFonts w:ascii="Cambria Math" w:hAnsi="Cambria Math"/>
                  <w:lang w:val="pt-BR"/>
                </w:rPr>
                <m:t>5,00 km</m:t>
              </m:r>
            </m:den>
          </m:f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1 L</m:t>
              </m:r>
            </m:num>
            <m:den>
              <m:r>
                <w:rPr>
                  <w:rFonts w:ascii="Cambria Math" w:hAnsi="Cambria Math"/>
                  <w:lang w:val="pt-BR"/>
                </w:rPr>
                <m:t>0,43 L</m:t>
              </m:r>
            </m:den>
          </m:f>
        </m:oMath>
      </m:oMathPara>
    </w:p>
    <w:p w14:paraId="6CD0C590" w14:textId="7A729637" w:rsidR="00FB6299" w:rsidRDefault="00FB6299" w:rsidP="00BC0CFC">
      <w:pPr>
        <w:ind w:firstLine="202"/>
        <w:jc w:val="both"/>
        <w:rPr>
          <w:lang w:val="pt-BR"/>
        </w:rPr>
      </w:pPr>
    </w:p>
    <w:p w14:paraId="2038096B" w14:textId="710FF43F" w:rsidR="00FB6299" w:rsidRPr="00CB7AB2" w:rsidRDefault="009E5756" w:rsidP="00BC0CFC">
      <w:pPr>
        <w:ind w:firstLine="202"/>
        <w:jc w:val="both"/>
        <w:rPr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1 L</m:t>
              </m:r>
            </m:num>
            <m:den>
              <m:r>
                <w:rPr>
                  <w:rFonts w:ascii="Cambria Math" w:hAnsi="Cambria Math"/>
                  <w:lang w:val="pt-BR"/>
                </w:rPr>
                <m:t>0,43 L</m:t>
              </m:r>
            </m:den>
          </m:f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R$ 3,30</m:t>
              </m:r>
            </m:num>
            <m:den>
              <m:r>
                <w:rPr>
                  <w:rFonts w:ascii="Cambria Math" w:hAnsi="Cambria Math"/>
                  <w:lang w:val="pt-BR"/>
                </w:rPr>
                <m:t>R$ 1,42</m:t>
              </m:r>
            </m:den>
          </m:f>
        </m:oMath>
      </m:oMathPara>
    </w:p>
    <w:p w14:paraId="6622AB46" w14:textId="77777777" w:rsidR="00CB7AB2" w:rsidRDefault="00CB7AB2" w:rsidP="00BC0CFC">
      <w:pPr>
        <w:ind w:firstLine="202"/>
        <w:jc w:val="both"/>
        <w:rPr>
          <w:lang w:val="pt-BR"/>
        </w:rPr>
      </w:pPr>
    </w:p>
    <w:p w14:paraId="078FB12D" w14:textId="2C7CE423" w:rsidR="00FB6299" w:rsidRDefault="00FB6299" w:rsidP="00BC0CFC">
      <w:pPr>
        <w:ind w:firstLine="202"/>
        <w:jc w:val="both"/>
        <w:rPr>
          <w:lang w:val="pt-BR"/>
        </w:rPr>
      </w:pPr>
      <w:r>
        <w:rPr>
          <w:lang w:val="pt-BR"/>
        </w:rPr>
        <w:t>Portando</w:t>
      </w:r>
      <w:r w:rsidR="00857AF8">
        <w:rPr>
          <w:lang w:val="pt-BR"/>
        </w:rPr>
        <w:t xml:space="preserve">, </w:t>
      </w:r>
      <w:r>
        <w:rPr>
          <w:lang w:val="pt-BR"/>
        </w:rPr>
        <w:t>os dados finais de custo mais</w:t>
      </w:r>
      <w:r w:rsidR="00BC0CFC">
        <w:rPr>
          <w:lang w:val="pt-BR"/>
        </w:rPr>
        <w:t xml:space="preserve"> as</w:t>
      </w:r>
      <w:r>
        <w:rPr>
          <w:lang w:val="pt-BR"/>
        </w:rPr>
        <w:t xml:space="preserve"> tarifas de pedágio e/ou balsa </w:t>
      </w:r>
      <w:r w:rsidR="00BC0CFC">
        <w:rPr>
          <w:lang w:val="pt-BR"/>
        </w:rPr>
        <w:t>das</w:t>
      </w:r>
      <w:r>
        <w:rPr>
          <w:lang w:val="pt-BR"/>
        </w:rPr>
        <w:t xml:space="preserve"> rota</w:t>
      </w:r>
      <w:r w:rsidR="00BC0CFC">
        <w:rPr>
          <w:lang w:val="pt-BR"/>
        </w:rPr>
        <w:t>s</w:t>
      </w:r>
      <w:r>
        <w:rPr>
          <w:lang w:val="pt-BR"/>
        </w:rPr>
        <w:t xml:space="preserve"> entre as cidades escolhidas foram:</w:t>
      </w:r>
    </w:p>
    <w:p w14:paraId="2E8CCDCF" w14:textId="77777777" w:rsidR="00FB6299" w:rsidRDefault="00FB6299" w:rsidP="00BC0CFC">
      <w:pPr>
        <w:ind w:firstLine="202"/>
        <w:jc w:val="both"/>
        <w:rPr>
          <w:lang w:val="pt-BR"/>
        </w:rPr>
      </w:pPr>
    </w:p>
    <w:p w14:paraId="73897646" w14:textId="5CDC6B35" w:rsidR="00FB6299" w:rsidRDefault="00FB6299" w:rsidP="00BC0CFC">
      <w:pPr>
        <w:ind w:firstLine="202"/>
        <w:jc w:val="both"/>
        <w:rPr>
          <w:lang w:val="pt-BR"/>
        </w:rPr>
      </w:pPr>
      <w:commentRangeStart w:id="90"/>
      <w:commentRangeStart w:id="91"/>
      <w:r w:rsidRPr="00CB7AB2">
        <w:rPr>
          <w:b/>
          <w:lang w:val="pt-BR"/>
        </w:rPr>
        <w:t>Itajaí</w:t>
      </w:r>
      <w:commentRangeEnd w:id="90"/>
      <w:r w:rsidR="00AC4C24">
        <w:rPr>
          <w:rStyle w:val="Refdecomentrio"/>
        </w:rPr>
        <w:commentReference w:id="90"/>
      </w:r>
      <w:commentRangeEnd w:id="91"/>
      <w:r w:rsidR="00D6374F">
        <w:rPr>
          <w:rStyle w:val="Refdecomentrio"/>
        </w:rPr>
        <w:commentReference w:id="91"/>
      </w:r>
      <w:r w:rsidRPr="00CB7AB2">
        <w:rPr>
          <w:b/>
          <w:lang w:val="pt-BR"/>
        </w:rPr>
        <w:t xml:space="preserve"> – Navegante</w:t>
      </w:r>
      <w:r w:rsidR="00BC0CFC">
        <w:rPr>
          <w:b/>
          <w:lang w:val="pt-BR"/>
        </w:rPr>
        <w:t>s</w:t>
      </w:r>
      <w:r w:rsidRPr="00CB7AB2">
        <w:rPr>
          <w:b/>
          <w:lang w:val="pt-BR"/>
        </w:rPr>
        <w:t xml:space="preserve"> </w:t>
      </w:r>
      <w:r>
        <w:rPr>
          <w:b/>
          <w:lang w:val="pt-BR"/>
        </w:rPr>
        <w:t xml:space="preserve">por Ferry </w:t>
      </w:r>
      <w:proofErr w:type="spellStart"/>
      <w:r>
        <w:rPr>
          <w:b/>
          <w:lang w:val="pt-BR"/>
        </w:rPr>
        <w:t>boat</w:t>
      </w:r>
      <w:proofErr w:type="spellEnd"/>
      <w:r>
        <w:rPr>
          <w:b/>
          <w:lang w:val="pt-BR"/>
        </w:rPr>
        <w:t xml:space="preserve">: </w:t>
      </w:r>
      <w:r w:rsidRPr="00BC0CFC">
        <w:rPr>
          <w:lang w:val="pt-BR"/>
        </w:rPr>
        <w:t>8,75</w:t>
      </w:r>
      <w:r w:rsidR="00BC0CFC" w:rsidRPr="00BC0CFC">
        <w:rPr>
          <w:lang w:val="pt-BR"/>
        </w:rPr>
        <w:t xml:space="preserve">+0,7 = </w:t>
      </w:r>
      <w:r w:rsidR="00BC0CFC">
        <w:rPr>
          <w:lang w:val="pt-BR"/>
        </w:rPr>
        <w:t>R$ 9,45</w:t>
      </w:r>
    </w:p>
    <w:p w14:paraId="7A008410" w14:textId="4EE8EDE7" w:rsidR="00BC0CFC" w:rsidRDefault="00BC0CFC" w:rsidP="00BC0CFC">
      <w:pPr>
        <w:ind w:firstLine="202"/>
        <w:jc w:val="both"/>
        <w:rPr>
          <w:lang w:val="pt-BR"/>
        </w:rPr>
      </w:pPr>
      <w:r>
        <w:rPr>
          <w:b/>
          <w:lang w:val="pt-BR"/>
        </w:rPr>
        <w:t xml:space="preserve">Itajaí – Navegantes pela BR: </w:t>
      </w:r>
      <w:r>
        <w:rPr>
          <w:lang w:val="pt-BR"/>
        </w:rPr>
        <w:t>R$ 7,66</w:t>
      </w:r>
    </w:p>
    <w:p w14:paraId="00D75EE4" w14:textId="046CCC0B" w:rsidR="00BC0CFC" w:rsidRDefault="00BC0CFC" w:rsidP="00BC0CFC">
      <w:pPr>
        <w:ind w:firstLine="202"/>
        <w:jc w:val="both"/>
        <w:rPr>
          <w:lang w:val="pt-BR"/>
        </w:rPr>
      </w:pPr>
      <w:r>
        <w:rPr>
          <w:b/>
          <w:lang w:val="pt-BR"/>
        </w:rPr>
        <w:t xml:space="preserve">São José </w:t>
      </w:r>
      <w:r w:rsidRPr="00CB7AB2">
        <w:rPr>
          <w:b/>
          <w:lang w:val="pt-BR"/>
        </w:rPr>
        <w:t>–</w:t>
      </w:r>
      <w:r>
        <w:rPr>
          <w:b/>
          <w:lang w:val="pt-BR"/>
        </w:rPr>
        <w:t xml:space="preserve"> Florianópolis caminho lento: </w:t>
      </w:r>
      <w:r>
        <w:rPr>
          <w:lang w:val="pt-BR"/>
        </w:rPr>
        <w:t>R$ 4,10</w:t>
      </w:r>
    </w:p>
    <w:p w14:paraId="44DD5459" w14:textId="5B20A3EE" w:rsidR="00BC0CFC" w:rsidRDefault="00BC0CFC" w:rsidP="00BC0CFC">
      <w:pPr>
        <w:ind w:firstLine="202"/>
        <w:jc w:val="both"/>
        <w:rPr>
          <w:lang w:val="pt-BR"/>
        </w:rPr>
      </w:pPr>
      <w:r>
        <w:rPr>
          <w:b/>
          <w:lang w:val="pt-BR"/>
        </w:rPr>
        <w:t xml:space="preserve">São José </w:t>
      </w:r>
      <w:r w:rsidRPr="00CB7AB2">
        <w:rPr>
          <w:b/>
          <w:lang w:val="pt-BR"/>
        </w:rPr>
        <w:t>–</w:t>
      </w:r>
      <w:r>
        <w:rPr>
          <w:b/>
          <w:lang w:val="pt-BR"/>
        </w:rPr>
        <w:t xml:space="preserve"> Florianópolis caminho rápido: </w:t>
      </w:r>
      <w:r>
        <w:rPr>
          <w:lang w:val="pt-BR"/>
        </w:rPr>
        <w:t>R$ 3,20</w:t>
      </w:r>
    </w:p>
    <w:p w14:paraId="393C10E9" w14:textId="5F1C27CC" w:rsidR="00BC0CFC" w:rsidRPr="00BC0CFC" w:rsidRDefault="00BC0CFC" w:rsidP="00BC0CFC">
      <w:pPr>
        <w:ind w:firstLine="202"/>
        <w:jc w:val="both"/>
        <w:rPr>
          <w:lang w:val="pt-BR"/>
        </w:rPr>
      </w:pPr>
      <w:r>
        <w:rPr>
          <w:b/>
          <w:lang w:val="pt-BR"/>
        </w:rPr>
        <w:t xml:space="preserve">Boston – Cambridge caminho lento: </w:t>
      </w:r>
      <w:r>
        <w:rPr>
          <w:lang w:val="pt-BR"/>
        </w:rPr>
        <w:t xml:space="preserve">R$ </w:t>
      </w:r>
      <w:r w:rsidR="00C42C65">
        <w:rPr>
          <w:lang w:val="pt-BR"/>
        </w:rPr>
        <w:t>2,01</w:t>
      </w:r>
    </w:p>
    <w:p w14:paraId="7747A2B3" w14:textId="419BE2E6" w:rsidR="00BC0CFC" w:rsidRPr="00BC0CFC" w:rsidRDefault="00BC0CFC" w:rsidP="00BC0CFC">
      <w:pPr>
        <w:ind w:firstLine="202"/>
        <w:jc w:val="both"/>
        <w:rPr>
          <w:lang w:val="pt-BR"/>
        </w:rPr>
      </w:pPr>
      <w:r>
        <w:rPr>
          <w:b/>
          <w:lang w:val="pt-BR"/>
        </w:rPr>
        <w:t xml:space="preserve">Boston – Cambridge caminho rápido: </w:t>
      </w:r>
      <w:r>
        <w:rPr>
          <w:lang w:val="pt-BR"/>
        </w:rPr>
        <w:t xml:space="preserve">R$ </w:t>
      </w:r>
      <w:r w:rsidR="00C42C65">
        <w:rPr>
          <w:lang w:val="pt-BR"/>
        </w:rPr>
        <w:t>1,42</w:t>
      </w:r>
    </w:p>
    <w:p w14:paraId="20DD1D60" w14:textId="541210C9" w:rsidR="00E97B99" w:rsidRPr="00274E51" w:rsidRDefault="00317B3D" w:rsidP="00E97B99">
      <w:pPr>
        <w:pStyle w:val="Ttulo1"/>
        <w:rPr>
          <w:lang w:val="pt-BR"/>
        </w:rPr>
      </w:pPr>
      <w:r w:rsidRPr="00274E51">
        <w:rPr>
          <w:lang w:val="pt-BR"/>
        </w:rPr>
        <w:lastRenderedPageBreak/>
        <w:t>Resultados</w:t>
      </w:r>
    </w:p>
    <w:p w14:paraId="28203288" w14:textId="52AD3C6A" w:rsidR="00E97B99" w:rsidRDefault="00AC4C24" w:rsidP="00E97B99">
      <w:pPr>
        <w:pStyle w:val="Text"/>
        <w:rPr>
          <w:lang w:val="pt-BR"/>
        </w:rPr>
      </w:pPr>
      <w:r w:rsidRPr="001F4C5C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FC48D14" wp14:editId="3B0C8A8B">
                <wp:simplePos x="0" y="0"/>
                <wp:positionH relativeFrom="margin">
                  <wp:posOffset>27940</wp:posOffset>
                </wp:positionH>
                <wp:positionV relativeFrom="margin">
                  <wp:posOffset>2921635</wp:posOffset>
                </wp:positionV>
                <wp:extent cx="3124200" cy="2371725"/>
                <wp:effectExtent l="0" t="0" r="0" b="0"/>
                <wp:wrapSquare wrapText="bothSides"/>
                <wp:docPr id="54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4200" cy="2371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D643AD" w14:textId="6161782B" w:rsidR="0051787C" w:rsidRDefault="0051787C" w:rsidP="0051787C">
                            <w:pPr>
                              <w:pStyle w:val="Textodenotaderodap"/>
                              <w:ind w:firstLine="0"/>
                              <w:jc w:val="center"/>
                            </w:pPr>
                            <w:r>
                              <w:rPr>
                                <w:noProof/>
                                <w:lang w:val="pt-BR" w:eastAsia="pt-BR"/>
                              </w:rPr>
                              <w:drawing>
                                <wp:inline distT="0" distB="0" distL="0" distR="0" wp14:anchorId="734BFC7C" wp14:editId="302F80A1">
                                  <wp:extent cx="3124200" cy="1981200"/>
                                  <wp:effectExtent l="0" t="0" r="0" b="0"/>
                                  <wp:docPr id="57" name="Imagem 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boston-cambridge_resul.PNG"/>
                                          <pic:cNvPicPr/>
                                        </pic:nvPicPr>
                                        <pic:blipFill>
                                          <a:blip r:embed="rId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24200" cy="19812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8EF3B82" w14:textId="77777777" w:rsidR="0051787C" w:rsidRPr="00F2348A" w:rsidRDefault="0051787C" w:rsidP="0051787C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 w:rsidRPr="00F2348A">
                              <w:rPr>
                                <w:lang w:val="pt-BR"/>
                              </w:rPr>
                              <w:t xml:space="preserve">Fig. </w:t>
                            </w:r>
                            <w:r>
                              <w:rPr>
                                <w:lang w:val="pt-BR"/>
                              </w:rPr>
                              <w:t>4</w:t>
                            </w:r>
                            <w:r w:rsidRPr="00F2348A">
                              <w:rPr>
                                <w:lang w:val="pt-BR"/>
                              </w:rPr>
                              <w:t xml:space="preserve">.  </w:t>
                            </w:r>
                            <w:r>
                              <w:rPr>
                                <w:lang w:val="pt-BR"/>
                              </w:rPr>
                              <w:t xml:space="preserve">Rota mais rápida gerada pelo </w:t>
                            </w:r>
                            <w:proofErr w:type="spellStart"/>
                            <w:r>
                              <w:rPr>
                                <w:lang w:val="pt-BR"/>
                              </w:rPr>
                              <w:t>googlemaps</w:t>
                            </w:r>
                            <w:proofErr w:type="spellEnd"/>
                            <w:r>
                              <w:rPr>
                                <w:lang w:val="pt-BR"/>
                              </w:rPr>
                              <w:t xml:space="preserve"> entre São José e Florianópolis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type w14:anchorId="1FC48D14" id="_x0000_t202" coordsize="21600,21600" o:spt="202" path="m0,0l0,21600,21600,21600,21600,0xe">
                <v:stroke joinstyle="miter"/>
                <v:path gradientshapeok="t" o:connecttype="rect"/>
              </v:shapetype>
              <v:shape id="_x0000_s1038" type="#_x0000_t202" style="position:absolute;left:0;text-align:left;margin-left:2.2pt;margin-top:230.05pt;width:246pt;height:186.7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" stroked="f">
                <v:textbox inset="0,0,0,0">
                  <w:txbxContent>
                    <w:p w14:paraId="6AD643AD" w14:textId="6161782B" w:rsidR="0051787C" w:rsidRDefault="0051787C" w:rsidP="0051787C">
                      <w:pPr>
                        <w:pStyle w:val="Textodenotaderodap"/>
                        <w:ind w:firstLine="0"/>
                        <w:jc w:val="center"/>
                      </w:pPr>
                      <w:r>
                        <w:rPr>
                          <w:noProof/>
                          <w:lang w:val="pt-BR" w:eastAsia="pt-BR"/>
                        </w:rPr>
                        <w:drawing>
                          <wp:inline distT="0" distB="0" distL="0" distR="0" wp14:anchorId="734BFC7C" wp14:editId="302F80A1">
                            <wp:extent cx="3124200" cy="1981200"/>
                            <wp:effectExtent l="0" t="0" r="0" b="0"/>
                            <wp:docPr id="57" name="Imagem 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boston-cambridge_resul.PNG"/>
                                    <pic:cNvPicPr/>
                                  </pic:nvPicPr>
                                  <pic:blipFill>
                                    <a:blip r:embed="rId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24200" cy="19812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8EF3B82" w14:textId="77777777" w:rsidR="0051787C" w:rsidRPr="00F2348A" w:rsidRDefault="0051787C" w:rsidP="0051787C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 w:rsidRPr="00F2348A">
                        <w:rPr>
                          <w:lang w:val="pt-BR"/>
                        </w:rPr>
                        <w:t xml:space="preserve">Fig. </w:t>
                      </w:r>
                      <w:r>
                        <w:rPr>
                          <w:lang w:val="pt-BR"/>
                        </w:rPr>
                        <w:t>4</w:t>
                      </w:r>
                      <w:r w:rsidRPr="00F2348A">
                        <w:rPr>
                          <w:lang w:val="pt-BR"/>
                        </w:rPr>
                        <w:t xml:space="preserve">.  </w:t>
                      </w:r>
                      <w:r>
                        <w:rPr>
                          <w:lang w:val="pt-BR"/>
                        </w:rPr>
                        <w:t>Rota mais rápida gerada pelo googlemaps entre São José e Florianópolis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1A6955">
        <w:rPr>
          <w:lang w:val="pt-BR"/>
        </w:rPr>
        <w:t xml:space="preserve">As amostras de custo e eficiência das rotas foram </w:t>
      </w:r>
      <w:commentRangeStart w:id="93"/>
      <w:r w:rsidR="001A6955">
        <w:rPr>
          <w:lang w:val="pt-BR"/>
        </w:rPr>
        <w:t>colocadas</w:t>
      </w:r>
      <w:commentRangeEnd w:id="93"/>
      <w:r>
        <w:rPr>
          <w:rStyle w:val="Refdecomentrio"/>
        </w:rPr>
        <w:commentReference w:id="93"/>
      </w:r>
      <w:r w:rsidR="001A6955">
        <w:rPr>
          <w:lang w:val="pt-BR"/>
        </w:rPr>
        <w:t xml:space="preserve"> no programa, o qual gerou médias de </w:t>
      </w:r>
      <w:proofErr w:type="spellStart"/>
      <w:r w:rsidR="001A6955">
        <w:rPr>
          <w:lang w:val="pt-BR"/>
        </w:rPr>
        <w:t>Fuzzy</w:t>
      </w:r>
      <w:proofErr w:type="spellEnd"/>
      <w:r w:rsidR="001A6955">
        <w:rPr>
          <w:lang w:val="pt-BR"/>
        </w:rPr>
        <w:t xml:space="preserve"> para cada rota. A tabela a seguir apresenta as médias geradas pelo programa.</w:t>
      </w:r>
    </w:p>
    <w:p w14:paraId="5314EB43" w14:textId="74DAEA5B" w:rsidR="001A6955" w:rsidRDefault="001A6955" w:rsidP="00E97B99">
      <w:pPr>
        <w:pStyle w:val="Text"/>
        <w:rPr>
          <w:lang w:val="pt-BR"/>
        </w:rPr>
      </w:pPr>
      <w:r>
        <w:rPr>
          <w:lang w:val="pt-BR"/>
        </w:rPr>
        <w:t>Quanto mais próximo a zero, mais recomendada</w:t>
      </w:r>
      <w:ins w:id="94" w:author="Alisson Steffens Henrique" w:date="2016-12-09T19:25:00Z">
        <w:r w:rsidR="00F4769C">
          <w:rPr>
            <w:lang w:val="pt-BR"/>
          </w:rPr>
          <w:t>s</w:t>
        </w:r>
      </w:ins>
      <w:del w:id="95" w:author="Alisson Steffens Henrique" w:date="2016-12-09T19:25:00Z">
        <w:r w:rsidDel="00F4769C">
          <w:rPr>
            <w:lang w:val="pt-BR"/>
          </w:rPr>
          <w:delText>s elas</w:delText>
        </w:r>
      </w:del>
      <w:r>
        <w:rPr>
          <w:lang w:val="pt-BR"/>
        </w:rPr>
        <w:t xml:space="preserve"> são, proporcionalmente, quanto mais próximo de 5, menos recomend</w:t>
      </w:r>
      <w:ins w:id="96" w:author="Alisson Steffens Henrique" w:date="2016-12-09T19:25:00Z">
        <w:r w:rsidR="00F4769C">
          <w:rPr>
            <w:lang w:val="pt-BR"/>
          </w:rPr>
          <w:t>adas</w:t>
        </w:r>
      </w:ins>
      <w:del w:id="97" w:author="Alisson Steffens Henrique" w:date="2016-12-09T19:25:00Z">
        <w:r w:rsidDel="00F4769C">
          <w:rPr>
            <w:lang w:val="pt-BR"/>
          </w:rPr>
          <w:delText>ável</w:delText>
        </w:r>
      </w:del>
      <w:r>
        <w:rPr>
          <w:lang w:val="pt-BR"/>
        </w:rPr>
        <w:t xml:space="preserve"> ser</w:t>
      </w:r>
      <w:ins w:id="98" w:author="Alisson Steffens Henrique" w:date="2016-12-09T19:25:00Z">
        <w:r w:rsidR="00F4769C">
          <w:rPr>
            <w:lang w:val="pt-BR"/>
          </w:rPr>
          <w:t>ão</w:t>
        </w:r>
      </w:ins>
      <w:del w:id="99" w:author="Alisson Steffens Henrique" w:date="2016-12-09T19:25:00Z">
        <w:r w:rsidDel="00F4769C">
          <w:rPr>
            <w:lang w:val="pt-BR"/>
          </w:rPr>
          <w:delText>á</w:delText>
        </w:r>
      </w:del>
      <w:r>
        <w:rPr>
          <w:lang w:val="pt-BR"/>
        </w:rPr>
        <w:t>.</w:t>
      </w:r>
    </w:p>
    <w:p w14:paraId="60541E77" w14:textId="2F6D74A0" w:rsidR="001A6955" w:rsidRDefault="001A6955" w:rsidP="00E97B99">
      <w:pPr>
        <w:pStyle w:val="Text"/>
        <w:rPr>
          <w:lang w:val="pt-BR"/>
        </w:rPr>
      </w:pPr>
      <w:r>
        <w:rPr>
          <w:lang w:val="pt-BR"/>
        </w:rPr>
        <w:t xml:space="preserve">Com esses </w:t>
      </w:r>
      <w:r w:rsidR="00FE052E">
        <w:rPr>
          <w:lang w:val="pt-BR"/>
        </w:rPr>
        <w:t>dados, foram gerados 3 gráficos, apresentando o quão recomendável são as rotas.</w:t>
      </w:r>
    </w:p>
    <w:p w14:paraId="0F94F541" w14:textId="5AA8EBAA" w:rsidR="00F66010" w:rsidRDefault="00F66010" w:rsidP="00E97B99">
      <w:pPr>
        <w:pStyle w:val="Text"/>
        <w:rPr>
          <w:lang w:val="pt-BR"/>
        </w:rPr>
      </w:pPr>
      <w:r>
        <w:rPr>
          <w:lang w:val="pt-BR"/>
        </w:rPr>
        <w:t>O marcador vermelho significa a rota mais lenta e o amarelo a rota mais rápida.</w:t>
      </w:r>
    </w:p>
    <w:p w14:paraId="0662075E" w14:textId="77777777" w:rsidR="00FE052E" w:rsidRDefault="00FE052E" w:rsidP="00E97B99">
      <w:pPr>
        <w:pStyle w:val="Text"/>
        <w:rPr>
          <w:lang w:val="pt-BR"/>
        </w:rPr>
      </w:pPr>
    </w:p>
    <w:p w14:paraId="0BBDEE6F" w14:textId="22E99F38" w:rsidR="00FE052E" w:rsidRPr="001A6955" w:rsidRDefault="0008558D" w:rsidP="00E97B99">
      <w:pPr>
        <w:pStyle w:val="Text"/>
        <w:rPr>
          <w:lang w:val="pt-BR"/>
        </w:rPr>
      </w:pPr>
      <w:r>
        <w:rPr>
          <w:lang w:val="pt-BR"/>
        </w:rPr>
        <w:t>A r</w:t>
      </w:r>
      <w:r w:rsidR="00FE052E">
        <w:rPr>
          <w:lang w:val="pt-BR"/>
        </w:rPr>
        <w:t xml:space="preserve">ota mais rápida entre Itajaí e Navegantes é </w:t>
      </w:r>
      <w:r>
        <w:rPr>
          <w:lang w:val="pt-BR"/>
        </w:rPr>
        <w:t xml:space="preserve">90% </w:t>
      </w:r>
      <w:r w:rsidR="00FE052E">
        <w:rPr>
          <w:lang w:val="pt-BR"/>
        </w:rPr>
        <w:t>não recomendada, enquanto</w:t>
      </w:r>
      <w:r>
        <w:rPr>
          <w:lang w:val="pt-BR"/>
        </w:rPr>
        <w:t xml:space="preserve"> a rota mais lenta é 70% levemente recomendada.</w:t>
      </w:r>
    </w:p>
    <w:p w14:paraId="635E7600" w14:textId="77777777" w:rsidR="00274E51" w:rsidRDefault="00274E51" w:rsidP="00E97B99">
      <w:pPr>
        <w:pStyle w:val="Text"/>
        <w:rPr>
          <w:lang w:val="pt-BR"/>
        </w:rPr>
      </w:pPr>
    </w:p>
    <w:p w14:paraId="47C1060D" w14:textId="54CAFA09" w:rsidR="0008558D" w:rsidRDefault="0008558D" w:rsidP="00F66010">
      <w:pPr>
        <w:pStyle w:val="Text"/>
        <w:ind w:firstLine="0"/>
        <w:rPr>
          <w:lang w:val="pt-BR"/>
        </w:rPr>
      </w:pPr>
    </w:p>
    <w:p w14:paraId="41B2CF9E" w14:textId="77777777" w:rsidR="00F66010" w:rsidRDefault="00F66010" w:rsidP="00F66010">
      <w:pPr>
        <w:pStyle w:val="Text"/>
        <w:ind w:firstLine="0"/>
        <w:rPr>
          <w:lang w:val="pt-BR"/>
        </w:rPr>
      </w:pPr>
    </w:p>
    <w:p w14:paraId="11F1A373" w14:textId="5314F724" w:rsidR="0008558D" w:rsidRPr="001A6955" w:rsidRDefault="0008558D" w:rsidP="0008558D">
      <w:pPr>
        <w:pStyle w:val="Text"/>
        <w:rPr>
          <w:lang w:val="pt-BR"/>
        </w:rPr>
      </w:pPr>
      <w:r>
        <w:rPr>
          <w:lang w:val="pt-BR"/>
        </w:rPr>
        <w:t>A rota mais rápida entre São José e Florianópolis é 90% recomendada, enquanto a rota mais lenta é 70% recomendada.</w:t>
      </w:r>
    </w:p>
    <w:p w14:paraId="58A42CCA" w14:textId="4B25E092" w:rsidR="0008558D" w:rsidRDefault="0051787C" w:rsidP="0008558D">
      <w:pPr>
        <w:pStyle w:val="Text"/>
        <w:ind w:firstLine="0"/>
        <w:rPr>
          <w:lang w:val="pt-BR"/>
        </w:rPr>
      </w:pPr>
      <w:r>
        <w:rPr>
          <w:lang w:val="pt-BR"/>
        </w:rPr>
        <w:tab/>
      </w:r>
    </w:p>
    <w:p w14:paraId="5C030C33" w14:textId="4CD6E1F4" w:rsidR="0051787C" w:rsidRPr="001A6955" w:rsidRDefault="0051787C" w:rsidP="0008558D">
      <w:pPr>
        <w:pStyle w:val="Text"/>
        <w:ind w:firstLine="0"/>
        <w:rPr>
          <w:lang w:val="pt-BR"/>
        </w:rPr>
      </w:pPr>
      <w:r>
        <w:rPr>
          <w:lang w:val="pt-BR"/>
        </w:rPr>
        <w:tab/>
        <w:t>A rota mais rápida entre Boston e Cambridge é 100% recomendada, enquanto a rota mais lenta é 90% recomendada.</w:t>
      </w:r>
    </w:p>
    <w:p w14:paraId="63EFBD7D" w14:textId="4BAA538D" w:rsidR="001A6955" w:rsidRDefault="001A6955" w:rsidP="001A6955">
      <w:pPr>
        <w:pStyle w:val="Ttulo2"/>
      </w:pPr>
      <w:proofErr w:type="spellStart"/>
      <w:r>
        <w:t>Análise</w:t>
      </w:r>
      <w:proofErr w:type="spellEnd"/>
      <w:r>
        <w:t xml:space="preserve"> dos </w:t>
      </w:r>
      <w:proofErr w:type="spellStart"/>
      <w:r>
        <w:t>resultados</w:t>
      </w:r>
      <w:proofErr w:type="spellEnd"/>
    </w:p>
    <w:p w14:paraId="03D3A8C8" w14:textId="5B608168" w:rsidR="00F66010" w:rsidRDefault="0051787C" w:rsidP="00C906DE">
      <w:pPr>
        <w:ind w:firstLine="202"/>
        <w:jc w:val="both"/>
        <w:rPr>
          <w:lang w:val="pt-BR"/>
        </w:rPr>
      </w:pPr>
      <w:r w:rsidRPr="0051787C">
        <w:rPr>
          <w:lang w:val="pt-BR"/>
        </w:rPr>
        <w:t>Com os resultados obtidos podemos afirmar que</w:t>
      </w:r>
      <w:r>
        <w:rPr>
          <w:lang w:val="pt-BR"/>
        </w:rPr>
        <w:t xml:space="preserve"> as rotas de Itajaí para Navegantes sofrem de</w:t>
      </w:r>
      <w:r w:rsidR="00C906DE">
        <w:rPr>
          <w:lang w:val="pt-BR"/>
        </w:rPr>
        <w:t xml:space="preserve"> problemas </w:t>
      </w:r>
      <w:del w:id="100" w:author="Alisson Steffens Henrique" w:date="2016-12-09T19:27:00Z">
        <w:r w:rsidR="00C906DE" w:rsidDel="00F4769C">
          <w:rPr>
            <w:lang w:val="pt-BR"/>
          </w:rPr>
          <w:delText>de</w:delText>
        </w:r>
      </w:del>
      <w:ins w:id="101" w:author="Alisson Steffens Henrique" w:date="2016-12-09T19:27:00Z">
        <w:r w:rsidR="00F4769C">
          <w:rPr>
            <w:lang w:val="pt-BR"/>
          </w:rPr>
          <w:t>relacionados ao</w:t>
        </w:r>
      </w:ins>
      <w:r w:rsidR="00C906DE">
        <w:rPr>
          <w:lang w:val="pt-BR"/>
        </w:rPr>
        <w:t xml:space="preserve"> trânsito.</w:t>
      </w:r>
    </w:p>
    <w:p w14:paraId="54BC021F" w14:textId="57919908" w:rsidR="001A6955" w:rsidRDefault="00C906DE" w:rsidP="00C906DE">
      <w:pPr>
        <w:ind w:firstLine="202"/>
        <w:jc w:val="both"/>
        <w:rPr>
          <w:lang w:val="pt-BR"/>
        </w:rPr>
      </w:pPr>
      <w:r>
        <w:rPr>
          <w:lang w:val="pt-BR"/>
        </w:rPr>
        <w:t>Diferentemente das outras cidades gêmeas, Itajaí-Navegantes é a única aonde a rota mais lenta é mais recomend</w:t>
      </w:r>
      <w:ins w:id="102" w:author="Alisson Steffens Henrique" w:date="2016-12-09T19:28:00Z">
        <w:r w:rsidR="00F4769C">
          <w:rPr>
            <w:lang w:val="pt-BR"/>
          </w:rPr>
          <w:t>ada</w:t>
        </w:r>
      </w:ins>
      <w:del w:id="103" w:author="Alisson Steffens Henrique" w:date="2016-12-09T19:28:00Z">
        <w:r w:rsidDel="00F4769C">
          <w:rPr>
            <w:lang w:val="pt-BR"/>
          </w:rPr>
          <w:delText>ável</w:delText>
        </w:r>
      </w:del>
      <w:r>
        <w:rPr>
          <w:lang w:val="pt-BR"/>
        </w:rPr>
        <w:t xml:space="preserve"> que a rota mais rápida. </w:t>
      </w:r>
      <w:del w:id="104" w:author="Alisson Steffens Henrique" w:date="2016-12-09T19:28:00Z">
        <w:r w:rsidDel="00F4769C">
          <w:rPr>
            <w:lang w:val="pt-BR"/>
          </w:rPr>
          <w:delText>Isso se deve</w:delText>
        </w:r>
      </w:del>
      <w:ins w:id="105" w:author="Alisson Steffens Henrique" w:date="2016-12-09T19:28:00Z">
        <w:r w:rsidR="00F4769C">
          <w:rPr>
            <w:lang w:val="pt-BR"/>
          </w:rPr>
          <w:t>Tal situação deve-se</w:t>
        </w:r>
      </w:ins>
      <w:r>
        <w:rPr>
          <w:lang w:val="pt-BR"/>
        </w:rPr>
        <w:t xml:space="preserve"> ao fato de que o ferry </w:t>
      </w:r>
      <w:proofErr w:type="spellStart"/>
      <w:r>
        <w:rPr>
          <w:lang w:val="pt-BR"/>
        </w:rPr>
        <w:t>boat</w:t>
      </w:r>
      <w:proofErr w:type="spellEnd"/>
      <w:r>
        <w:rPr>
          <w:lang w:val="pt-BR"/>
        </w:rPr>
        <w:t xml:space="preserve"> intermediário existente é muito caro. O preço gasto na rota com o ferry </w:t>
      </w:r>
      <w:proofErr w:type="spellStart"/>
      <w:r>
        <w:rPr>
          <w:lang w:val="pt-BR"/>
        </w:rPr>
        <w:t>boat</w:t>
      </w:r>
      <w:proofErr w:type="spellEnd"/>
      <w:r>
        <w:rPr>
          <w:lang w:val="pt-BR"/>
        </w:rPr>
        <w:t xml:space="preserve"> ultrapassa o quanto se gastaria se utilizasse a rota da BR</w:t>
      </w:r>
      <w:ins w:id="106" w:author="Alisson Steffens Henrique" w:date="2016-12-09T19:28:00Z">
        <w:r w:rsidR="00F4769C">
          <w:rPr>
            <w:lang w:val="pt-BR"/>
          </w:rPr>
          <w:t xml:space="preserve">, sendo mais caro que o preço da gasolina dos 25 </w:t>
        </w:r>
      </w:ins>
      <w:ins w:id="107" w:author="Alisson Steffens Henrique" w:date="2016-12-09T19:29:00Z">
        <w:r w:rsidR="00F4769C">
          <w:rPr>
            <w:lang w:val="pt-BR"/>
          </w:rPr>
          <w:t>quilômetros</w:t>
        </w:r>
      </w:ins>
      <w:ins w:id="108" w:author="Alisson Steffens Henrique" w:date="2016-12-09T19:28:00Z">
        <w:r w:rsidR="00F4769C">
          <w:rPr>
            <w:lang w:val="pt-BR"/>
          </w:rPr>
          <w:t xml:space="preserve"> que o usu</w:t>
        </w:r>
      </w:ins>
      <w:ins w:id="109" w:author="Alisson Steffens Henrique" w:date="2016-12-09T19:29:00Z">
        <w:r w:rsidR="00F4769C">
          <w:rPr>
            <w:lang w:val="pt-BR"/>
          </w:rPr>
          <w:t>ário “economizaria” com sua utilização</w:t>
        </w:r>
      </w:ins>
      <w:r>
        <w:rPr>
          <w:lang w:val="pt-BR"/>
        </w:rPr>
        <w:t>.</w:t>
      </w:r>
    </w:p>
    <w:p w14:paraId="1D65CF99" w14:textId="23973426" w:rsidR="00F66010" w:rsidRDefault="00F66010" w:rsidP="00C906DE">
      <w:pPr>
        <w:ind w:firstLine="202"/>
        <w:jc w:val="both"/>
        <w:rPr>
          <w:lang w:val="pt-BR"/>
        </w:rPr>
      </w:pPr>
      <w:r>
        <w:rPr>
          <w:lang w:val="pt-BR"/>
        </w:rPr>
        <w:t>Mesmo com uma única ponte para atravessar as cidades, Florianópolis e São José tem um trânsito com menor custo</w:t>
      </w:r>
      <w:r w:rsidR="00D7201E">
        <w:rPr>
          <w:lang w:val="pt-BR"/>
        </w:rPr>
        <w:t xml:space="preserve"> de viagem, por isso as rotas</w:t>
      </w:r>
      <w:r>
        <w:rPr>
          <w:lang w:val="pt-BR"/>
        </w:rPr>
        <w:t xml:space="preserve"> tem uma média menor</w:t>
      </w:r>
      <w:r w:rsidR="00D7201E">
        <w:rPr>
          <w:lang w:val="pt-BR"/>
        </w:rPr>
        <w:t xml:space="preserve"> que Itajaí e Navegantes</w:t>
      </w:r>
      <w:r>
        <w:rPr>
          <w:lang w:val="pt-BR"/>
        </w:rPr>
        <w:t>.</w:t>
      </w:r>
    </w:p>
    <w:p w14:paraId="7AB8617B" w14:textId="14F04A4C" w:rsidR="00D7201E" w:rsidRPr="0051787C" w:rsidRDefault="00D7201E" w:rsidP="00C906DE">
      <w:pPr>
        <w:ind w:firstLine="202"/>
        <w:jc w:val="both"/>
        <w:rPr>
          <w:lang w:val="pt-BR"/>
        </w:rPr>
      </w:pPr>
      <w:r>
        <w:rPr>
          <w:lang w:val="pt-BR"/>
        </w:rPr>
        <w:t>Cambridge e Boston o resultado apresentou 100% recomendável</w:t>
      </w:r>
      <w:r w:rsidR="00464BDA">
        <w:rPr>
          <w:lang w:val="pt-BR"/>
        </w:rPr>
        <w:t xml:space="preserve"> em sua rota mais rápida, </w:t>
      </w:r>
      <w:ins w:id="110" w:author="Alisson Steffens Henrique" w:date="2016-12-09T19:30:00Z">
        <w:r w:rsidR="00F4769C">
          <w:rPr>
            <w:lang w:val="pt-BR"/>
          </w:rPr>
          <w:t xml:space="preserve">este resultado pode </w:t>
        </w:r>
      </w:ins>
      <w:del w:id="111" w:author="Alisson Steffens Henrique" w:date="2016-12-09T19:30:00Z">
        <w:r w:rsidR="00464BDA" w:rsidDel="00F4769C">
          <w:rPr>
            <w:lang w:val="pt-BR"/>
          </w:rPr>
          <w:delText xml:space="preserve">isso deve </w:delText>
        </w:r>
      </w:del>
      <w:r w:rsidR="00464BDA">
        <w:rPr>
          <w:lang w:val="pt-BR"/>
        </w:rPr>
        <w:t>ter sido influenciado por Cambridge e Boston terem um incentivo para se utilizar o metr</w:t>
      </w:r>
      <w:del w:id="112" w:author="Alisson Steffens Henrique" w:date="2016-12-09T19:30:00Z">
        <w:r w:rsidR="00464BDA" w:rsidDel="00F4769C">
          <w:rPr>
            <w:lang w:val="pt-BR"/>
          </w:rPr>
          <w:delText>o</w:delText>
        </w:r>
      </w:del>
      <w:ins w:id="113" w:author="Alisson Steffens Henrique" w:date="2016-12-09T19:30:00Z">
        <w:r w:rsidR="00F4769C">
          <w:rPr>
            <w:lang w:val="pt-BR"/>
          </w:rPr>
          <w:t>ô</w:t>
        </w:r>
      </w:ins>
      <w:r w:rsidR="00464BDA">
        <w:rPr>
          <w:lang w:val="pt-BR"/>
        </w:rPr>
        <w:t xml:space="preserve"> como meio de transporte diário para viagens, com isso, os horários de pico nas estradas das cidades são muito mais livres do que nas cidades brasileiras que foram utilizadas.</w:t>
      </w:r>
    </w:p>
    <w:p w14:paraId="588DE330" w14:textId="5D6A0181" w:rsidR="00910041" w:rsidRPr="00274E51" w:rsidRDefault="00910041" w:rsidP="00910041">
      <w:pPr>
        <w:pStyle w:val="Ttulo2"/>
        <w:rPr>
          <w:lang w:val="pt-BR"/>
        </w:rPr>
      </w:pPr>
      <w:r w:rsidRPr="00274E51">
        <w:rPr>
          <w:lang w:val="pt-BR"/>
        </w:rPr>
        <w:t>Possíveis Problemas</w:t>
      </w:r>
    </w:p>
    <w:p w14:paraId="5C7F1FBA" w14:textId="77777777" w:rsidR="00274E51" w:rsidRDefault="00274E51" w:rsidP="00274E51">
      <w:pPr>
        <w:pStyle w:val="Text"/>
        <w:rPr>
          <w:lang w:val="pt-BR"/>
        </w:rPr>
      </w:pPr>
      <w:r w:rsidRPr="00274E51">
        <w:rPr>
          <w:lang w:val="pt-BR"/>
        </w:rPr>
        <w:t xml:space="preserve">Os dados de custo coletados foram baseados somente utilizando os custos de gasolina de Itajaí e o gasto do Chevrolet </w:t>
      </w:r>
      <w:proofErr w:type="spellStart"/>
      <w:r w:rsidRPr="00274E51">
        <w:rPr>
          <w:lang w:val="pt-BR"/>
        </w:rPr>
        <w:t>Onix</w:t>
      </w:r>
      <w:proofErr w:type="spellEnd"/>
      <w:r w:rsidRPr="00274E51">
        <w:rPr>
          <w:lang w:val="pt-BR"/>
        </w:rPr>
        <w:t>, que foi o carro mais vendido no Brasil no ano de 2016. Enquanto estes dados podem ser precisos para as rotas de Itajaí e Navegantes, para outras cidades/estados/países, já não são.</w:t>
      </w:r>
    </w:p>
    <w:p w14:paraId="6AB15CA8" w14:textId="0E5D57DA" w:rsidR="00547C68" w:rsidRDefault="00547C68" w:rsidP="00274E51">
      <w:pPr>
        <w:pStyle w:val="Text"/>
        <w:rPr>
          <w:lang w:val="pt-BR"/>
        </w:rPr>
      </w:pPr>
      <w:r>
        <w:rPr>
          <w:lang w:val="pt-BR"/>
        </w:rPr>
        <w:t>Os dados de efici</w:t>
      </w:r>
      <w:r w:rsidR="00DD6CC2">
        <w:rPr>
          <w:lang w:val="pt-BR"/>
        </w:rPr>
        <w:t>ência como são colocados atualmente no programa não contam o quão longe na rota o trânsito lento ou livre está, ou seja, se uma rota está com 50% do caminho lento, e os outros 50% ficam oscilando entre livre e levemente livre, o programa reconhecerá como se a rota estivesse com trânsito muito mais livre que lento.</w:t>
      </w:r>
    </w:p>
    <w:p w14:paraId="1D79AB5A" w14:textId="1546A969" w:rsidR="00F92C42" w:rsidRPr="00274E51" w:rsidRDefault="00F92C42" w:rsidP="00274E51">
      <w:pPr>
        <w:pStyle w:val="Text"/>
        <w:rPr>
          <w:lang w:val="pt-BR"/>
        </w:rPr>
      </w:pPr>
      <w:r>
        <w:rPr>
          <w:lang w:val="pt-BR"/>
        </w:rPr>
        <w:t>A diferença das distâncias dos centros das cidades gêmeas, n</w:t>
      </w:r>
      <w:r w:rsidR="0031155B">
        <w:rPr>
          <w:lang w:val="pt-BR"/>
        </w:rPr>
        <w:t>ão foram verificada</w:t>
      </w:r>
      <w:r>
        <w:rPr>
          <w:lang w:val="pt-BR"/>
        </w:rPr>
        <w:t>s, portanto</w:t>
      </w:r>
      <w:r w:rsidR="0031155B">
        <w:rPr>
          <w:lang w:val="pt-BR"/>
        </w:rPr>
        <w:t xml:space="preserve"> em uma comparação, uma grande distância do centro pode influenciar no custo e fazer com que a comparação não seja válida.</w:t>
      </w:r>
    </w:p>
    <w:p w14:paraId="75D7553A" w14:textId="167C4F6E" w:rsidR="00EF21D0" w:rsidRPr="00274E51" w:rsidRDefault="00274E51" w:rsidP="00EF21D0">
      <w:pPr>
        <w:pStyle w:val="Text"/>
        <w:rPr>
          <w:lang w:val="pt-BR"/>
        </w:rPr>
      </w:pPr>
      <w:commentRangeStart w:id="114"/>
      <w:r w:rsidRPr="00274E51">
        <w:rPr>
          <w:lang w:val="pt-BR"/>
        </w:rPr>
        <w:t>Os</w:t>
      </w:r>
      <w:commentRangeEnd w:id="114"/>
      <w:r w:rsidR="00AC4C24">
        <w:rPr>
          <w:rStyle w:val="Refdecomentrio"/>
        </w:rPr>
        <w:commentReference w:id="114"/>
      </w:r>
      <w:r w:rsidRPr="00274E51">
        <w:rPr>
          <w:lang w:val="pt-BR"/>
        </w:rPr>
        <w:t xml:space="preserve"> aspectos educativos, culturais e históricos do ambiente de estudo também podem ter influência </w:t>
      </w:r>
      <w:r w:rsidR="00C122E7">
        <w:rPr>
          <w:lang w:val="pt-BR"/>
        </w:rPr>
        <w:t>no transito [6] e com isso na pesquisa</w:t>
      </w:r>
      <w:r w:rsidRPr="00274E51">
        <w:rPr>
          <w:lang w:val="pt-BR"/>
        </w:rPr>
        <w:t xml:space="preserve">, além do desenvolvimento econômico e distribuição de renda. Em casos onde </w:t>
      </w:r>
      <w:r w:rsidR="00464BDA" w:rsidRPr="00274E51">
        <w:rPr>
          <w:lang w:val="pt-BR"/>
        </w:rPr>
        <w:t>haja</w:t>
      </w:r>
      <w:r w:rsidRPr="00274E51">
        <w:rPr>
          <w:lang w:val="pt-BR"/>
        </w:rPr>
        <w:t xml:space="preserve"> incentivos econômicos ou sociais para a utilização de meios de transporte público, como trem, metrô e ônibus, o caminho que utiliza estes meios pode se mostrar o mais eficiente e barato, como é o caso de muitas cidades norte americanas, onde é dada prioridade ao sistema ferroviário, fazendo com que a maioria das pessoas opte por se locomover por ele até seus destinos.</w:t>
      </w:r>
    </w:p>
    <w:p w14:paraId="46C8A3D4" w14:textId="77777777" w:rsidR="00910041" w:rsidRPr="00EF21D0" w:rsidRDefault="00910041" w:rsidP="00910041">
      <w:pPr>
        <w:ind w:left="202"/>
        <w:rPr>
          <w:lang w:val="pt-BR"/>
        </w:rPr>
      </w:pPr>
    </w:p>
    <w:p w14:paraId="0037124E" w14:textId="09E70E8E" w:rsidR="00E97402" w:rsidRPr="009F2DE2" w:rsidRDefault="0008558D" w:rsidP="0080514F">
      <w:pPr>
        <w:pStyle w:val="Ttulo1"/>
        <w:rPr>
          <w:lang w:val="pt-BR"/>
        </w:rPr>
      </w:pPr>
      <w:r w:rsidRPr="001F4C5C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B699646" wp14:editId="4F2104CB">
                <wp:simplePos x="0" y="0"/>
                <wp:positionH relativeFrom="margin">
                  <wp:posOffset>34290</wp:posOffset>
                </wp:positionH>
                <wp:positionV relativeFrom="margin">
                  <wp:posOffset>64770</wp:posOffset>
                </wp:positionV>
                <wp:extent cx="3124200" cy="2228850"/>
                <wp:effectExtent l="0" t="0" r="0" b="0"/>
                <wp:wrapSquare wrapText="bothSides"/>
                <wp:docPr id="49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4200" cy="2228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B14AA3" w14:textId="21E94640" w:rsidR="0008558D" w:rsidRDefault="0051787C" w:rsidP="0008558D">
                            <w:pPr>
                              <w:pStyle w:val="Textodenotaderodap"/>
                              <w:ind w:firstLine="0"/>
                              <w:jc w:val="center"/>
                            </w:pPr>
                            <w:r>
                              <w:rPr>
                                <w:noProof/>
                                <w:lang w:val="pt-BR" w:eastAsia="pt-BR"/>
                              </w:rPr>
                              <w:drawing>
                                <wp:inline distT="0" distB="0" distL="0" distR="0" wp14:anchorId="0D38C684" wp14:editId="65D0C071">
                                  <wp:extent cx="3124200" cy="1917700"/>
                                  <wp:effectExtent l="0" t="0" r="0" b="6350"/>
                                  <wp:docPr id="53" name="Imagem 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saojose-florianopolis_resul.PNG"/>
                                          <pic:cNvPicPr/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24200" cy="19177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9892801" w14:textId="77777777" w:rsidR="0008558D" w:rsidRPr="00F2348A" w:rsidRDefault="0008558D" w:rsidP="0008558D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 w:rsidRPr="00F2348A">
                              <w:rPr>
                                <w:lang w:val="pt-BR"/>
                              </w:rPr>
                              <w:t xml:space="preserve">Fig. </w:t>
                            </w:r>
                            <w:r>
                              <w:rPr>
                                <w:lang w:val="pt-BR"/>
                              </w:rPr>
                              <w:t>4</w:t>
                            </w:r>
                            <w:r w:rsidRPr="00F2348A">
                              <w:rPr>
                                <w:lang w:val="pt-BR"/>
                              </w:rPr>
                              <w:t xml:space="preserve">.  </w:t>
                            </w:r>
                            <w:r>
                              <w:rPr>
                                <w:lang w:val="pt-BR"/>
                              </w:rPr>
                              <w:t xml:space="preserve">Rota mais rápida gerada pelo </w:t>
                            </w:r>
                            <w:proofErr w:type="spellStart"/>
                            <w:r>
                              <w:rPr>
                                <w:lang w:val="pt-BR"/>
                              </w:rPr>
                              <w:t>googlemaps</w:t>
                            </w:r>
                            <w:proofErr w:type="spellEnd"/>
                            <w:r>
                              <w:rPr>
                                <w:lang w:val="pt-BR"/>
                              </w:rPr>
                              <w:t xml:space="preserve"> entre São José e Florianópolis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 w14:anchorId="4B699646" id="_x0000_s1038" type="#_x0000_t202" style="position:absolute;left:0;text-align:left;margin-left:2.7pt;margin-top:5.1pt;width:246pt;height:175.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" stroked="f">
                <v:textbox inset="0,0,0,0">
                  <w:txbxContent>
                    <w:p w14:paraId="61B14AA3" w14:textId="21E94640" w:rsidR="0008558D" w:rsidRDefault="0051787C" w:rsidP="0008558D">
                      <w:pPr>
                        <w:pStyle w:val="Textodenotaderodap"/>
                        <w:ind w:firstLine="0"/>
                        <w:jc w:val="center"/>
                      </w:pPr>
                      <w:r>
                        <w:rPr>
                          <w:noProof/>
                          <w:lang w:val="pt-BR" w:eastAsia="pt-BR"/>
                        </w:rPr>
                        <w:drawing>
                          <wp:inline distT="0" distB="0" distL="0" distR="0" wp14:anchorId="0D38C684" wp14:editId="65D0C071">
                            <wp:extent cx="3124200" cy="1917700"/>
                            <wp:effectExtent l="0" t="0" r="0" b="6350"/>
                            <wp:docPr id="53" name="Imagem 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saojose-florianopolis_resul.PNG"/>
                                    <pic:cNvPicPr/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24200" cy="19177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9892801" w14:textId="77777777" w:rsidR="0008558D" w:rsidRPr="00F2348A" w:rsidRDefault="0008558D" w:rsidP="0008558D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 w:rsidRPr="00F2348A">
                        <w:rPr>
                          <w:lang w:val="pt-BR"/>
                        </w:rPr>
                        <w:t xml:space="preserve">Fig. </w:t>
                      </w:r>
                      <w:r>
                        <w:rPr>
                          <w:lang w:val="pt-BR"/>
                        </w:rPr>
                        <w:t>4</w:t>
                      </w:r>
                      <w:r w:rsidRPr="00F2348A">
                        <w:rPr>
                          <w:lang w:val="pt-BR"/>
                        </w:rPr>
                        <w:t xml:space="preserve">.  </w:t>
                      </w:r>
                      <w:r>
                        <w:rPr>
                          <w:lang w:val="pt-BR"/>
                        </w:rPr>
                        <w:t xml:space="preserve">Rota mais rápida gerada pelo </w:t>
                      </w:r>
                      <w:proofErr w:type="spellStart"/>
                      <w:r>
                        <w:rPr>
                          <w:lang w:val="pt-BR"/>
                        </w:rPr>
                        <w:t>googlemaps</w:t>
                      </w:r>
                      <w:proofErr w:type="spellEnd"/>
                      <w:r>
                        <w:rPr>
                          <w:lang w:val="pt-BR"/>
                        </w:rPr>
                        <w:t xml:space="preserve"> entre São José e Florianópolis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E97402" w:rsidRPr="009F2DE2">
        <w:rPr>
          <w:lang w:val="pt-BR"/>
        </w:rPr>
        <w:t>Conclus</w:t>
      </w:r>
      <w:r w:rsidR="005A708C" w:rsidRPr="009F2DE2">
        <w:rPr>
          <w:lang w:val="pt-BR"/>
        </w:rPr>
        <w:t>ão</w:t>
      </w:r>
    </w:p>
    <w:p w14:paraId="527CF8E2" w14:textId="50511C08" w:rsidR="00F4769C" w:rsidRDefault="000310FD" w:rsidP="00910041">
      <w:pPr>
        <w:pStyle w:val="Text"/>
        <w:rPr>
          <w:ins w:id="115" w:author="Alisson Steffens Henrique" w:date="2016-12-09T19:32:00Z"/>
          <w:lang w:val="pt-BR"/>
        </w:rPr>
      </w:pPr>
      <w:r>
        <w:rPr>
          <w:lang w:val="pt-BR"/>
        </w:rPr>
        <w:t xml:space="preserve">Uma vez verificado que o trânsito de Itajaí para Navegantes contém problemas, deve-se encontrar uma maneira que o custo alto do ferry </w:t>
      </w:r>
      <w:proofErr w:type="spellStart"/>
      <w:r>
        <w:rPr>
          <w:lang w:val="pt-BR"/>
        </w:rPr>
        <w:t>boat</w:t>
      </w:r>
      <w:proofErr w:type="spellEnd"/>
      <w:r>
        <w:rPr>
          <w:lang w:val="pt-BR"/>
        </w:rPr>
        <w:t xml:space="preserve"> seja </w:t>
      </w:r>
      <w:r w:rsidR="00991886">
        <w:rPr>
          <w:lang w:val="pt-BR"/>
        </w:rPr>
        <w:t>diminuído.</w:t>
      </w:r>
    </w:p>
    <w:p w14:paraId="3410E2CE" w14:textId="5C296FDF" w:rsidR="00F4769C" w:rsidRDefault="00F4769C" w:rsidP="00910041">
      <w:pPr>
        <w:pStyle w:val="Text"/>
        <w:rPr>
          <w:ins w:id="116" w:author="Alisson Steffens Henrique" w:date="2016-12-09T19:32:00Z"/>
          <w:lang w:val="pt-BR"/>
        </w:rPr>
      </w:pPr>
      <w:ins w:id="117" w:author="Alisson Steffens Henrique" w:date="2016-12-09T19:32:00Z">
        <w:r>
          <w:rPr>
            <w:lang w:val="pt-BR"/>
          </w:rPr>
          <w:t xml:space="preserve">Visto o fato de a travessia ser atualmente efetuada por uma empresa terceirizada, não cabe a prefeitura definir regras e </w:t>
        </w:r>
        <w:r>
          <w:rPr>
            <w:lang w:val="pt-BR"/>
          </w:rPr>
          <w:lastRenderedPageBreak/>
          <w:t>preços em relaç</w:t>
        </w:r>
      </w:ins>
      <w:ins w:id="118" w:author="Alisson Steffens Henrique" w:date="2016-12-09T19:33:00Z">
        <w:r>
          <w:rPr>
            <w:lang w:val="pt-BR"/>
          </w:rPr>
          <w:t>ão a ta</w:t>
        </w:r>
        <w:r w:rsidR="001B40DF">
          <w:rPr>
            <w:lang w:val="pt-BR"/>
          </w:rPr>
          <w:t>l serviço o que torna, em grande</w:t>
        </w:r>
        <w:r>
          <w:rPr>
            <w:lang w:val="pt-BR"/>
          </w:rPr>
          <w:t xml:space="preserve"> parte dos assuntos, o</w:t>
        </w:r>
        <w:r w:rsidR="001B40DF">
          <w:rPr>
            <w:lang w:val="pt-BR"/>
          </w:rPr>
          <w:t>s moradores das duas cidades suscetíveis as vontades e padr</w:t>
        </w:r>
      </w:ins>
      <w:ins w:id="119" w:author="Alisson Steffens Henrique" w:date="2016-12-09T19:34:00Z">
        <w:r w:rsidR="001B40DF">
          <w:rPr>
            <w:lang w:val="pt-BR"/>
          </w:rPr>
          <w:t xml:space="preserve">ões, principalmente econômicos, impostos pela empresa prestadora do serviço e mantenedora da </w:t>
        </w:r>
      </w:ins>
      <w:ins w:id="120" w:author="Alisson Steffens Henrique" w:date="2016-12-09T19:35:00Z">
        <w:r w:rsidR="001B40DF">
          <w:rPr>
            <w:lang w:val="pt-BR"/>
          </w:rPr>
          <w:t>licitação de tal serviço. Assim como ambas também sofrem em reaç</w:t>
        </w:r>
      </w:ins>
      <w:ins w:id="121" w:author="Alisson Steffens Henrique" w:date="2016-12-09T19:36:00Z">
        <w:r w:rsidR="001B40DF">
          <w:rPr>
            <w:lang w:val="pt-BR"/>
          </w:rPr>
          <w:t>ão a prestadora de serviço de transporte coletivo.</w:t>
        </w:r>
      </w:ins>
      <w:ins w:id="122" w:author="Alisson Steffens Henrique" w:date="2016-12-09T19:38:00Z">
        <w:r w:rsidR="001B40DF" w:rsidRPr="001B40DF">
          <w:rPr>
            <w:color w:val="FF0000"/>
            <w:lang w:val="pt-BR"/>
          </w:rPr>
          <w:t xml:space="preserve"> </w:t>
        </w:r>
        <w:r w:rsidR="001B40DF" w:rsidRPr="002A7B3A">
          <w:rPr>
            <w:color w:val="FF0000"/>
            <w:lang w:val="pt-BR"/>
          </w:rPr>
          <w:t xml:space="preserve">(PROCURAR REFERENCIAS PARA SUSTENTAR ESSA </w:t>
        </w:r>
        <w:r w:rsidR="001B40DF">
          <w:rPr>
            <w:color w:val="FF0000"/>
            <w:lang w:val="pt-BR"/>
          </w:rPr>
          <w:t>Coisa</w:t>
        </w:r>
        <w:r w:rsidR="001B40DF" w:rsidRPr="002A7B3A">
          <w:rPr>
            <w:color w:val="FF0000"/>
            <w:lang w:val="pt-BR"/>
          </w:rPr>
          <w:t>).</w:t>
        </w:r>
      </w:ins>
    </w:p>
    <w:p w14:paraId="7F8AA948" w14:textId="7AC16994" w:rsidR="000310FD" w:rsidRDefault="001B40DF" w:rsidP="00910041">
      <w:pPr>
        <w:pStyle w:val="Text"/>
        <w:rPr>
          <w:lang w:val="pt-BR"/>
        </w:rPr>
      </w:pPr>
      <w:ins w:id="123" w:author="Alisson Steffens Henrique" w:date="2016-12-09T19:37:00Z">
        <w:r>
          <w:rPr>
            <w:lang w:val="pt-BR"/>
          </w:rPr>
          <w:t xml:space="preserve">Tendo estas dificuldades em alterar o atual serviço prestado, </w:t>
        </w:r>
      </w:ins>
      <w:del w:id="124" w:author="Alisson Steffens Henrique" w:date="2016-12-09T19:32:00Z">
        <w:r w:rsidR="00991886" w:rsidDel="00F4769C">
          <w:rPr>
            <w:lang w:val="pt-BR"/>
          </w:rPr>
          <w:delText xml:space="preserve"> </w:delText>
        </w:r>
      </w:del>
      <w:del w:id="125" w:author="Alisson Steffens Henrique" w:date="2016-12-09T19:37:00Z">
        <w:r w:rsidR="00991886" w:rsidDel="001B40DF">
          <w:rPr>
            <w:lang w:val="pt-BR"/>
          </w:rPr>
          <w:delText xml:space="preserve">Possivelmente </w:delText>
        </w:r>
      </w:del>
      <w:ins w:id="126" w:author="Alisson Steffens Henrique" w:date="2016-12-09T19:37:00Z">
        <w:r>
          <w:rPr>
            <w:lang w:val="pt-BR"/>
          </w:rPr>
          <w:t xml:space="preserve">a criação de </w:t>
        </w:r>
      </w:ins>
      <w:r w:rsidR="00991886">
        <w:rPr>
          <w:lang w:val="pt-BR"/>
        </w:rPr>
        <w:t xml:space="preserve">uma ponte móvel próxima ao ferry </w:t>
      </w:r>
      <w:proofErr w:type="spellStart"/>
      <w:r w:rsidR="00991886">
        <w:rPr>
          <w:lang w:val="pt-BR"/>
        </w:rPr>
        <w:t>boat</w:t>
      </w:r>
      <w:proofErr w:type="spellEnd"/>
      <w:r w:rsidR="00991886">
        <w:rPr>
          <w:lang w:val="pt-BR"/>
        </w:rPr>
        <w:t xml:space="preserve"> ligando Itajaí e Navegantes </w:t>
      </w:r>
      <w:ins w:id="127" w:author="Alisson Steffens Henrique" w:date="2016-12-09T19:37:00Z">
        <w:r>
          <w:rPr>
            <w:lang w:val="pt-BR"/>
          </w:rPr>
          <w:t xml:space="preserve">possivelmente </w:t>
        </w:r>
      </w:ins>
      <w:del w:id="128" w:author="Alisson Steffens Henrique" w:date="2016-12-09T19:37:00Z">
        <w:r w:rsidR="00991886" w:rsidDel="001B40DF">
          <w:rPr>
            <w:lang w:val="pt-BR"/>
          </w:rPr>
          <w:delText>resolveria o problema</w:delText>
        </w:r>
      </w:del>
      <w:ins w:id="129" w:author="Alisson Steffens Henrique" w:date="2016-12-09T19:37:00Z">
        <w:r>
          <w:rPr>
            <w:lang w:val="pt-BR"/>
          </w:rPr>
          <w:t>seria a melhor escolha para a resoluç</w:t>
        </w:r>
      </w:ins>
      <w:ins w:id="130" w:author="Alisson Steffens Henrique" w:date="2016-12-09T19:38:00Z">
        <w:r>
          <w:rPr>
            <w:lang w:val="pt-BR"/>
          </w:rPr>
          <w:t>ão de tal problema</w:t>
        </w:r>
      </w:ins>
      <w:r w:rsidR="00991886">
        <w:rPr>
          <w:lang w:val="pt-BR"/>
        </w:rPr>
        <w:t xml:space="preserve">, mesmo que provavelmente em seus primeiros anos de uso um pedágio fosse </w:t>
      </w:r>
      <w:del w:id="131" w:author="Alisson Steffens Henrique" w:date="2016-12-09T19:38:00Z">
        <w:r w:rsidR="00991886" w:rsidDel="001B40DF">
          <w:rPr>
            <w:lang w:val="pt-BR"/>
          </w:rPr>
          <w:delText>cobrado</w:delText>
        </w:r>
        <w:r w:rsidR="00991886" w:rsidRPr="00F4769C" w:rsidDel="001B40DF">
          <w:rPr>
            <w:color w:val="FF0000"/>
            <w:lang w:val="pt-BR"/>
            <w:rPrChange w:id="132" w:author="Alisson Steffens Henrique" w:date="2016-12-09T19:31:00Z">
              <w:rPr>
                <w:lang w:val="pt-BR"/>
              </w:rPr>
            </w:rPrChange>
          </w:rPr>
          <w:delText>(</w:delText>
        </w:r>
      </w:del>
      <w:ins w:id="133" w:author="Alisson Steffens Henrique" w:date="2016-12-09T19:38:00Z">
        <w:r>
          <w:rPr>
            <w:lang w:val="pt-BR"/>
          </w:rPr>
          <w:t>cobrado.</w:t>
        </w:r>
        <w:r w:rsidRPr="00F4769C">
          <w:rPr>
            <w:color w:val="FF0000"/>
            <w:lang w:val="pt-BR"/>
          </w:rPr>
          <w:t xml:space="preserve"> (</w:t>
        </w:r>
      </w:ins>
      <w:r w:rsidR="00991886" w:rsidRPr="00F4769C">
        <w:rPr>
          <w:color w:val="FF0000"/>
          <w:lang w:val="pt-BR"/>
          <w:rPrChange w:id="134" w:author="Alisson Steffens Henrique" w:date="2016-12-09T19:31:00Z">
            <w:rPr>
              <w:lang w:val="pt-BR"/>
            </w:rPr>
          </w:rPrChange>
        </w:rPr>
        <w:t>PROCURAR REFERENCIAS PARA SUSTENTAR ESSA SUGESTÃO).</w:t>
      </w:r>
    </w:p>
    <w:p w14:paraId="44B74F9E" w14:textId="6701DE9C" w:rsidR="00B91211" w:rsidRDefault="00B91211" w:rsidP="00910041">
      <w:pPr>
        <w:pStyle w:val="Text"/>
        <w:rPr>
          <w:lang w:val="pt-BR"/>
        </w:rPr>
      </w:pPr>
      <w:ins w:id="135" w:author="Adson Estevesa" w:date="2016-12-07T15:57:00Z">
        <w:r>
          <w:rPr>
            <w:lang w:val="pt-BR"/>
          </w:rPr>
          <w:t>Há propostas feitas sobre uma construção de uma ponte</w:t>
        </w:r>
      </w:ins>
      <w:ins w:id="136" w:author="Adson Estevesa" w:date="2016-12-07T15:59:00Z">
        <w:r>
          <w:rPr>
            <w:lang w:val="pt-BR"/>
          </w:rPr>
          <w:t xml:space="preserve"> ou túnel</w:t>
        </w:r>
      </w:ins>
      <w:ins w:id="137" w:author="Adson Estevesa" w:date="2016-12-07T15:57:00Z">
        <w:r>
          <w:rPr>
            <w:lang w:val="pt-BR"/>
          </w:rPr>
          <w:t xml:space="preserve"> para ligar os </w:t>
        </w:r>
      </w:ins>
      <w:ins w:id="138" w:author="Adson Estevesa" w:date="2016-12-07T15:59:00Z">
        <w:r>
          <w:rPr>
            <w:lang w:val="pt-BR"/>
          </w:rPr>
          <w:t>C</w:t>
        </w:r>
      </w:ins>
      <w:ins w:id="139" w:author="Adson Estevesa" w:date="2016-12-07T15:57:00Z">
        <w:r>
          <w:rPr>
            <w:lang w:val="pt-BR"/>
          </w:rPr>
          <w:t>entros</w:t>
        </w:r>
      </w:ins>
      <w:ins w:id="140" w:author="Adson Estevesa" w:date="2016-12-07T15:59:00Z">
        <w:r>
          <w:rPr>
            <w:lang w:val="pt-BR"/>
          </w:rPr>
          <w:t>, porém os projetos de uma ponte pr</w:t>
        </w:r>
      </w:ins>
      <w:ins w:id="141" w:author="Adson Estevesa" w:date="2016-12-07T16:00:00Z">
        <w:r>
          <w:rPr>
            <w:lang w:val="pt-BR"/>
          </w:rPr>
          <w:t xml:space="preserve">óxima ao ferry </w:t>
        </w:r>
        <w:proofErr w:type="spellStart"/>
        <w:r>
          <w:rPr>
            <w:lang w:val="pt-BR"/>
          </w:rPr>
          <w:t>boat</w:t>
        </w:r>
        <w:proofErr w:type="spellEnd"/>
        <w:r>
          <w:rPr>
            <w:lang w:val="pt-BR"/>
          </w:rPr>
          <w:t>, foram descartadas pela alta movimentação de navios</w:t>
        </w:r>
      </w:ins>
      <w:ins w:id="142" w:author="Adson Estevesa" w:date="2016-12-07T16:03:00Z">
        <w:r>
          <w:rPr>
            <w:lang w:val="pt-BR"/>
          </w:rPr>
          <w:t>, e que provavelmente pelo tamanho delas apenas veículos automotivos seriam utilizados, o que iria contra o plano de restriç</w:t>
        </w:r>
      </w:ins>
      <w:ins w:id="143" w:author="Adson Estevesa" w:date="2016-12-07T16:04:00Z">
        <w:r>
          <w:rPr>
            <w:lang w:val="pt-BR"/>
          </w:rPr>
          <w:t>ão ou diminuição do número de veículos nas estradas. P</w:t>
        </w:r>
      </w:ins>
      <w:ins w:id="144" w:author="Adson Estevesa" w:date="2016-12-07T16:00:00Z">
        <w:r>
          <w:rPr>
            <w:lang w:val="pt-BR"/>
          </w:rPr>
          <w:t>or isso foram propostas ligaç</w:t>
        </w:r>
      </w:ins>
      <w:ins w:id="145" w:author="Adson Estevesa" w:date="2016-12-07T16:01:00Z">
        <w:r>
          <w:rPr>
            <w:lang w:val="pt-BR"/>
          </w:rPr>
          <w:t>ões ou no bairro Salseiros ou no bairro Barra do Rio</w:t>
        </w:r>
      </w:ins>
      <w:ins w:id="146" w:author="Adson Estevesa" w:date="2016-12-07T16:02:00Z">
        <w:r>
          <w:rPr>
            <w:lang w:val="pt-BR"/>
          </w:rPr>
          <w:t xml:space="preserve"> [</w:t>
        </w:r>
      </w:ins>
      <w:ins w:id="147" w:author="Adson Estevesa" w:date="2016-12-07T16:05:00Z">
        <w:r>
          <w:rPr>
            <w:lang w:val="pt-BR"/>
          </w:rPr>
          <w:t>9</w:t>
        </w:r>
      </w:ins>
      <w:ins w:id="148" w:author="Adson Estevesa" w:date="2016-12-07T16:02:00Z">
        <w:r>
          <w:rPr>
            <w:lang w:val="pt-BR"/>
          </w:rPr>
          <w:t>]</w:t>
        </w:r>
      </w:ins>
      <w:ins w:id="149" w:author="Adson Estevesa" w:date="2016-12-07T16:01:00Z">
        <w:r>
          <w:rPr>
            <w:lang w:val="pt-BR"/>
          </w:rPr>
          <w:t xml:space="preserve">, o que poderia reduzir o trânsito, mas não reduziria </w:t>
        </w:r>
      </w:ins>
      <w:ins w:id="150" w:author="Adson Estevesa" w:date="2016-12-07T16:05:00Z">
        <w:r>
          <w:rPr>
            <w:lang w:val="pt-BR"/>
          </w:rPr>
          <w:t xml:space="preserve">o custo </w:t>
        </w:r>
      </w:ins>
      <w:ins w:id="151" w:author="Adson Estevesa" w:date="2016-12-07T16:01:00Z">
        <w:r>
          <w:rPr>
            <w:lang w:val="pt-BR"/>
          </w:rPr>
          <w:t>tanto quanto uma ligaç</w:t>
        </w:r>
      </w:ins>
      <w:ins w:id="152" w:author="Adson Estevesa" w:date="2016-12-07T16:02:00Z">
        <w:r>
          <w:rPr>
            <w:lang w:val="pt-BR"/>
          </w:rPr>
          <w:t xml:space="preserve">ão direta entre os </w:t>
        </w:r>
        <w:del w:id="153" w:author="Alisson Steffens Henrique" w:date="2016-12-09T19:32:00Z">
          <w:r w:rsidDel="00F4769C">
            <w:rPr>
              <w:lang w:val="pt-BR"/>
            </w:rPr>
            <w:delText xml:space="preserve">Centros </w:delText>
          </w:r>
        </w:del>
      </w:ins>
      <w:ins w:id="154" w:author="Adson Estevesa" w:date="2016-12-07T15:57:00Z">
        <w:del w:id="155" w:author="Alisson Steffens Henrique" w:date="2016-12-09T19:32:00Z">
          <w:r w:rsidDel="00F4769C">
            <w:rPr>
              <w:lang w:val="pt-BR"/>
            </w:rPr>
            <w:delText xml:space="preserve"> </w:delText>
          </w:r>
        </w:del>
      </w:ins>
      <w:ins w:id="156" w:author="Adson Estevesa" w:date="2016-12-07T16:02:00Z">
        <w:del w:id="157" w:author="Alisson Steffens Henrique" w:date="2016-12-09T19:32:00Z">
          <w:r w:rsidDel="00F4769C">
            <w:rPr>
              <w:lang w:val="pt-BR"/>
            </w:rPr>
            <w:delText>das</w:delText>
          </w:r>
        </w:del>
      </w:ins>
      <w:ins w:id="158" w:author="Alisson Steffens Henrique" w:date="2016-12-09T19:32:00Z">
        <w:r w:rsidR="00F4769C">
          <w:rPr>
            <w:lang w:val="pt-BR"/>
          </w:rPr>
          <w:t>Centros das</w:t>
        </w:r>
      </w:ins>
      <w:ins w:id="159" w:author="Adson Estevesa" w:date="2016-12-07T16:02:00Z">
        <w:r>
          <w:rPr>
            <w:lang w:val="pt-BR"/>
          </w:rPr>
          <w:t xml:space="preserve"> cidades.</w:t>
        </w:r>
      </w:ins>
    </w:p>
    <w:p w14:paraId="13DB4595" w14:textId="41FE7412" w:rsidR="00910041" w:rsidRPr="00EF21D0" w:rsidRDefault="00991886" w:rsidP="00910041">
      <w:pPr>
        <w:pStyle w:val="Text"/>
        <w:rPr>
          <w:lang w:val="pt-BR"/>
        </w:rPr>
      </w:pPr>
      <w:r>
        <w:rPr>
          <w:lang w:val="pt-BR"/>
        </w:rPr>
        <w:t xml:space="preserve">Com uma ponte móvel, poderia </w:t>
      </w:r>
      <w:r w:rsidR="00E82CEE">
        <w:rPr>
          <w:lang w:val="pt-BR"/>
        </w:rPr>
        <w:t>haver a possibilidade</w:t>
      </w:r>
      <w:r>
        <w:rPr>
          <w:lang w:val="pt-BR"/>
        </w:rPr>
        <w:t xml:space="preserve"> </w:t>
      </w:r>
      <w:del w:id="160" w:author="Alisson Steffens Henrique" w:date="2016-12-09T19:39:00Z">
        <w:r w:rsidDel="001B40DF">
          <w:rPr>
            <w:lang w:val="pt-BR"/>
          </w:rPr>
          <w:delText>que o transporte público de Itajaí</w:delText>
        </w:r>
      </w:del>
      <w:ins w:id="161" w:author="Alisson Steffens Henrique" w:date="2016-12-09T19:39:00Z">
        <w:r w:rsidR="001B40DF">
          <w:rPr>
            <w:lang w:val="pt-BR"/>
          </w:rPr>
          <w:t>de ambas as cidades desfrutarem até mesmo de uma mesma empresa de transporte público,</w:t>
        </w:r>
      </w:ins>
      <w:del w:id="162" w:author="Alisson Steffens Henrique" w:date="2016-12-09T19:39:00Z">
        <w:r w:rsidDel="001B40DF">
          <w:rPr>
            <w:lang w:val="pt-BR"/>
          </w:rPr>
          <w:delText>,</w:delText>
        </w:r>
      </w:del>
      <w:ins w:id="163" w:author="Alisson Steffens Henrique" w:date="2016-12-09T19:39:00Z">
        <w:r w:rsidR="001B40DF">
          <w:rPr>
            <w:lang w:val="pt-BR"/>
          </w:rPr>
          <w:t xml:space="preserve"> que</w:t>
        </w:r>
      </w:ins>
      <w:r>
        <w:rPr>
          <w:lang w:val="pt-BR"/>
        </w:rPr>
        <w:t xml:space="preserve"> viajasse </w:t>
      </w:r>
      <w:r w:rsidR="00E82CEE">
        <w:rPr>
          <w:lang w:val="pt-BR"/>
        </w:rPr>
        <w:t>entre ambas as cidades, já que a</w:t>
      </w:r>
      <w:r w:rsidR="00910041" w:rsidRPr="00EF21D0">
        <w:rPr>
          <w:lang w:val="pt-BR"/>
        </w:rPr>
        <w:t>s vantagens da utilização do transporte público são inúmeras, diminuindo o tráfego, o custo</w:t>
      </w:r>
      <w:ins w:id="164" w:author="Alisson Steffens Henrique" w:date="2016-12-09T19:40:00Z">
        <w:r w:rsidR="001B40DF">
          <w:rPr>
            <w:lang w:val="pt-BR"/>
          </w:rPr>
          <w:t xml:space="preserve"> e</w:t>
        </w:r>
      </w:ins>
      <w:del w:id="165" w:author="Alisson Steffens Henrique" w:date="2016-12-09T19:40:00Z">
        <w:r w:rsidR="00910041" w:rsidRPr="00EF21D0" w:rsidDel="001B40DF">
          <w:rPr>
            <w:lang w:val="pt-BR"/>
          </w:rPr>
          <w:delText>,</w:delText>
        </w:r>
      </w:del>
      <w:r w:rsidR="00910041" w:rsidRPr="00EF21D0">
        <w:rPr>
          <w:lang w:val="pt-BR"/>
        </w:rPr>
        <w:t xml:space="preserve"> a </w:t>
      </w:r>
      <w:del w:id="166" w:author="Alisson Steffens Henrique" w:date="2016-12-09T19:40:00Z">
        <w:r w:rsidR="00910041" w:rsidRPr="00EF21D0" w:rsidDel="001B40DF">
          <w:rPr>
            <w:lang w:val="pt-BR"/>
          </w:rPr>
          <w:delText>poluição</w:delText>
        </w:r>
      </w:del>
      <w:ins w:id="167" w:author="Alisson Steffens Henrique" w:date="2016-12-09T19:40:00Z">
        <w:r w:rsidR="001B40DF">
          <w:rPr>
            <w:lang w:val="pt-BR"/>
          </w:rPr>
          <w:t>emissão de gases provenientes da queima de combustíveis f</w:t>
        </w:r>
      </w:ins>
      <w:ins w:id="168" w:author="Alisson Steffens Henrique" w:date="2016-12-09T19:41:00Z">
        <w:r w:rsidR="001B40DF">
          <w:rPr>
            <w:lang w:val="pt-BR"/>
          </w:rPr>
          <w:t>ósseis</w:t>
        </w:r>
      </w:ins>
      <w:del w:id="169" w:author="Alisson Steffens Henrique" w:date="2016-12-09T19:40:00Z">
        <w:r w:rsidR="00910041" w:rsidRPr="00EF21D0" w:rsidDel="001B40DF">
          <w:rPr>
            <w:lang w:val="pt-BR"/>
          </w:rPr>
          <w:delText xml:space="preserve"> e a quantidade de acidentes</w:delText>
        </w:r>
      </w:del>
      <w:r w:rsidR="00910041" w:rsidRPr="00EF21D0">
        <w:rPr>
          <w:lang w:val="pt-BR"/>
        </w:rPr>
        <w:t>.</w:t>
      </w:r>
    </w:p>
    <w:p w14:paraId="20716BEF" w14:textId="56108F17" w:rsidR="00E97402" w:rsidRDefault="00E97402">
      <w:pPr>
        <w:pStyle w:val="ReferenceHead"/>
      </w:pPr>
      <w:proofErr w:type="spellStart"/>
      <w:r>
        <w:t>Referenc</w:t>
      </w:r>
      <w:r w:rsidR="00610016">
        <w:t>ias</w:t>
      </w:r>
      <w:proofErr w:type="spellEnd"/>
    </w:p>
    <w:p w14:paraId="2BFB8A6A" w14:textId="49AC560C" w:rsidR="009B27CB" w:rsidRDefault="009B27CB" w:rsidP="009B27CB">
      <w:pPr>
        <w:pStyle w:val="References"/>
      </w:pPr>
      <w:proofErr w:type="spellStart"/>
      <w:r>
        <w:t>Lofti</w:t>
      </w:r>
      <w:proofErr w:type="spellEnd"/>
      <w:r>
        <w:t xml:space="preserve"> A. </w:t>
      </w:r>
      <w:proofErr w:type="spellStart"/>
      <w:r>
        <w:t>Zedah</w:t>
      </w:r>
      <w:proofErr w:type="spellEnd"/>
      <w:r>
        <w:t>. (1964,</w:t>
      </w:r>
      <w:r>
        <w:rPr>
          <w:spacing w:val="-2"/>
        </w:rPr>
        <w:t xml:space="preserve"> Nov.</w:t>
      </w:r>
      <w:r>
        <w:rPr>
          <w:spacing w:val="-1"/>
        </w:rPr>
        <w:t>)</w:t>
      </w:r>
      <w:r>
        <w:t>. Fuzzy Sets.</w:t>
      </w:r>
      <w:r>
        <w:rPr>
          <w:spacing w:val="-1"/>
        </w:rPr>
        <w:t xml:space="preserve"> </w:t>
      </w:r>
      <w:r>
        <w:rPr>
          <w:i/>
          <w:iCs/>
          <w:spacing w:val="-1"/>
        </w:rPr>
        <w:t>Information and Control</w:t>
      </w:r>
      <w:r>
        <w:rPr>
          <w:i/>
          <w:iCs/>
        </w:rPr>
        <w:t>.</w:t>
      </w:r>
      <w:r>
        <w:rPr>
          <w:i/>
          <w:iCs/>
          <w:spacing w:val="-1"/>
        </w:rPr>
        <w:t xml:space="preserve"> </w:t>
      </w:r>
      <w:r>
        <w:t>[Online</w:t>
      </w:r>
      <w:r>
        <w:rPr>
          <w:spacing w:val="-1"/>
        </w:rPr>
        <w:t>]</w:t>
      </w:r>
      <w:r>
        <w:t>.</w:t>
      </w:r>
      <w:r>
        <w:rPr>
          <w:spacing w:val="1"/>
        </w:rPr>
        <w:t xml:space="preserve"> </w:t>
      </w:r>
      <w:r>
        <w:rPr>
          <w:i/>
          <w:iCs/>
        </w:rPr>
        <w:t xml:space="preserve">8(3), </w:t>
      </w:r>
      <w:r>
        <w:rPr>
          <w:spacing w:val="1"/>
        </w:rPr>
        <w:t>338-353</w:t>
      </w:r>
      <w:r>
        <w:t xml:space="preserve">. </w:t>
      </w:r>
      <w:proofErr w:type="spellStart"/>
      <w:r w:rsidR="00A51944">
        <w:t>Disponível</w:t>
      </w:r>
      <w:proofErr w:type="spellEnd"/>
      <w:r>
        <w:t xml:space="preserve">: </w:t>
      </w:r>
      <w:r w:rsidRPr="009B27CB">
        <w:t>http://www.sciencedirect.com/science/article/pii/S001999586590241X</w:t>
      </w:r>
    </w:p>
    <w:p w14:paraId="1254909A" w14:textId="6BF9D368" w:rsidR="008F594A" w:rsidRDefault="008F594A" w:rsidP="00E96A3A">
      <w:pPr>
        <w:autoSpaceDE w:val="0"/>
        <w:autoSpaceDN w:val="0"/>
        <w:adjustRightInd w:val="0"/>
        <w:jc w:val="both"/>
        <w:rPr>
          <w:rFonts w:ascii="Times-Roman" w:hAnsi="Times-Roman" w:cs="Times-Roman"/>
        </w:rPr>
      </w:pPr>
    </w:p>
    <w:p w14:paraId="02CED755" w14:textId="6FB17C27" w:rsidR="009B27CB" w:rsidRDefault="009B27CB" w:rsidP="00DE0C08">
      <w:pPr>
        <w:pStyle w:val="References"/>
      </w:pPr>
      <w:proofErr w:type="spellStart"/>
      <w:r>
        <w:t>Lofti</w:t>
      </w:r>
      <w:proofErr w:type="spellEnd"/>
      <w:r>
        <w:t xml:space="preserve"> A. </w:t>
      </w:r>
      <w:proofErr w:type="spellStart"/>
      <w:r>
        <w:t>Zedah</w:t>
      </w:r>
      <w:proofErr w:type="spellEnd"/>
      <w:r>
        <w:t>. (1964,</w:t>
      </w:r>
      <w:r>
        <w:rPr>
          <w:spacing w:val="-2"/>
        </w:rPr>
        <w:t xml:space="preserve"> Nov.</w:t>
      </w:r>
      <w:r>
        <w:rPr>
          <w:spacing w:val="-1"/>
        </w:rPr>
        <w:t>)</w:t>
      </w:r>
      <w:r>
        <w:t xml:space="preserve">. </w:t>
      </w:r>
      <w:r w:rsidR="00DE0C08">
        <w:t>A computational approach to fuzzy quantifiers in natural languages</w:t>
      </w:r>
      <w:r>
        <w:t>.</w:t>
      </w:r>
      <w:r>
        <w:rPr>
          <w:spacing w:val="-1"/>
        </w:rPr>
        <w:t xml:space="preserve"> </w:t>
      </w:r>
      <w:r w:rsidR="00DE0C08">
        <w:rPr>
          <w:i/>
          <w:iCs/>
          <w:spacing w:val="-1"/>
        </w:rPr>
        <w:t>Computers &amp; Mathematics with Applications</w:t>
      </w:r>
      <w:r>
        <w:rPr>
          <w:i/>
          <w:iCs/>
        </w:rPr>
        <w:t>.</w:t>
      </w:r>
      <w:r>
        <w:rPr>
          <w:i/>
          <w:iCs/>
          <w:spacing w:val="-1"/>
        </w:rPr>
        <w:t xml:space="preserve"> </w:t>
      </w:r>
      <w:r>
        <w:t>[Online</w:t>
      </w:r>
      <w:r>
        <w:rPr>
          <w:spacing w:val="-1"/>
        </w:rPr>
        <w:t>]</w:t>
      </w:r>
      <w:r>
        <w:t>.</w:t>
      </w:r>
      <w:r>
        <w:rPr>
          <w:spacing w:val="1"/>
        </w:rPr>
        <w:t xml:space="preserve"> </w:t>
      </w:r>
      <w:r w:rsidR="00DE0C08">
        <w:rPr>
          <w:i/>
          <w:iCs/>
        </w:rPr>
        <w:t>9</w:t>
      </w:r>
      <w:r>
        <w:rPr>
          <w:i/>
          <w:iCs/>
        </w:rPr>
        <w:t>(</w:t>
      </w:r>
      <w:r w:rsidR="00DE0C08">
        <w:rPr>
          <w:i/>
          <w:iCs/>
        </w:rPr>
        <w:t>1</w:t>
      </w:r>
      <w:r>
        <w:rPr>
          <w:i/>
          <w:iCs/>
        </w:rPr>
        <w:t xml:space="preserve">), </w:t>
      </w:r>
      <w:r w:rsidR="00DE0C08">
        <w:rPr>
          <w:i/>
          <w:iCs/>
        </w:rPr>
        <w:t>149</w:t>
      </w:r>
      <w:r>
        <w:rPr>
          <w:spacing w:val="1"/>
        </w:rPr>
        <w:t>-</w:t>
      </w:r>
      <w:r w:rsidR="00DE0C08">
        <w:rPr>
          <w:spacing w:val="1"/>
        </w:rPr>
        <w:t>184</w:t>
      </w:r>
      <w:r>
        <w:t xml:space="preserve">. </w:t>
      </w:r>
      <w:proofErr w:type="spellStart"/>
      <w:r w:rsidR="00A51944">
        <w:t>Disponível</w:t>
      </w:r>
      <w:proofErr w:type="spellEnd"/>
      <w:r>
        <w:t xml:space="preserve">: </w:t>
      </w:r>
      <w:r w:rsidR="00A51944" w:rsidRPr="00A51944">
        <w:t>http://www.sciencedirect.com/science/article/pii/0898122183900135</w:t>
      </w:r>
    </w:p>
    <w:p w14:paraId="6DC9F9DA" w14:textId="77777777" w:rsidR="00A51944" w:rsidRDefault="00A51944" w:rsidP="00A51944">
      <w:pPr>
        <w:pStyle w:val="PargrafodaLista"/>
      </w:pPr>
    </w:p>
    <w:p w14:paraId="7CB55DB6" w14:textId="33DA6F7F" w:rsidR="00A51944" w:rsidRDefault="00A51944" w:rsidP="00A51944">
      <w:pPr>
        <w:pStyle w:val="References"/>
        <w:rPr>
          <w:lang w:val="pt-BR"/>
        </w:rPr>
      </w:pPr>
      <w:r w:rsidRPr="00A51944">
        <w:rPr>
          <w:lang w:val="pt-BR"/>
        </w:rPr>
        <w:t xml:space="preserve">Fenabrave. (2016, </w:t>
      </w:r>
      <w:proofErr w:type="spellStart"/>
      <w:r w:rsidRPr="00A51944">
        <w:rPr>
          <w:lang w:val="pt-BR"/>
        </w:rPr>
        <w:t>Nov</w:t>
      </w:r>
      <w:proofErr w:type="spellEnd"/>
      <w:r w:rsidRPr="00A51944">
        <w:rPr>
          <w:lang w:val="pt-BR"/>
        </w:rPr>
        <w:t>). Dados de Mercad</w:t>
      </w:r>
      <w:r>
        <w:rPr>
          <w:lang w:val="pt-BR"/>
        </w:rPr>
        <w:t>o</w:t>
      </w:r>
      <w:r w:rsidRPr="00A51944">
        <w:rPr>
          <w:lang w:val="pt-BR"/>
        </w:rPr>
        <w:t xml:space="preserve">. </w:t>
      </w:r>
      <w:r>
        <w:rPr>
          <w:lang w:val="pt-BR"/>
        </w:rPr>
        <w:t xml:space="preserve">Informativo – Emplacamentos. [Online] Disponível: </w:t>
      </w:r>
      <w:r w:rsidRPr="00A51944">
        <w:rPr>
          <w:lang w:val="pt-BR"/>
        </w:rPr>
        <w:t>http://www3.fenabrave.org.br:8082/plus/modulos/listas/index.php?tac=indices-e-numeros&amp;idtipo=1&amp;id=695&amp;layout=indices-e-numeros</w:t>
      </w:r>
    </w:p>
    <w:p w14:paraId="55AEEC57" w14:textId="77777777" w:rsidR="00A51944" w:rsidRDefault="00A51944" w:rsidP="00A51944">
      <w:pPr>
        <w:pStyle w:val="PargrafodaLista"/>
        <w:rPr>
          <w:lang w:val="pt-BR"/>
        </w:rPr>
      </w:pPr>
    </w:p>
    <w:p w14:paraId="06F4E376" w14:textId="39CE33A8" w:rsidR="00A51944" w:rsidRDefault="00A51944" w:rsidP="00CB0502">
      <w:pPr>
        <w:pStyle w:val="References"/>
        <w:rPr>
          <w:lang w:val="pt-BR"/>
        </w:rPr>
      </w:pPr>
      <w:r>
        <w:rPr>
          <w:lang w:val="pt-BR"/>
        </w:rPr>
        <w:t xml:space="preserve">Inmetro. (2016, </w:t>
      </w:r>
      <w:proofErr w:type="spellStart"/>
      <w:r>
        <w:rPr>
          <w:lang w:val="pt-BR"/>
        </w:rPr>
        <w:t>Nov</w:t>
      </w:r>
      <w:proofErr w:type="spellEnd"/>
      <w:r>
        <w:rPr>
          <w:lang w:val="pt-BR"/>
        </w:rPr>
        <w:t>). Programa Brasileiro de Etiquetagem – PBE. Tabelas de Consumo/</w:t>
      </w:r>
      <w:proofErr w:type="spellStart"/>
      <w:r>
        <w:rPr>
          <w:lang w:val="pt-BR"/>
        </w:rPr>
        <w:t>Eficiencia</w:t>
      </w:r>
      <w:proofErr w:type="spellEnd"/>
      <w:r>
        <w:rPr>
          <w:lang w:val="pt-BR"/>
        </w:rPr>
        <w:t xml:space="preserve"> Energética. Veículos Automotores Leves. [Online]</w:t>
      </w:r>
      <w:r w:rsidR="00CB0502">
        <w:rPr>
          <w:lang w:val="pt-BR"/>
        </w:rPr>
        <w:t xml:space="preserve"> Disponível: </w:t>
      </w:r>
      <w:r w:rsidR="00CB0502" w:rsidRPr="00CB0502">
        <w:rPr>
          <w:lang w:val="pt-BR"/>
        </w:rPr>
        <w:t>http://www.inmetro.gov.br/consumidor/pbe/veiculos_leves_2016.pdf</w:t>
      </w:r>
    </w:p>
    <w:p w14:paraId="0266DB78" w14:textId="77777777" w:rsidR="00CB0502" w:rsidRDefault="00CB0502" w:rsidP="00CB0502">
      <w:pPr>
        <w:pStyle w:val="PargrafodaLista"/>
        <w:rPr>
          <w:lang w:val="pt-BR"/>
        </w:rPr>
      </w:pPr>
    </w:p>
    <w:p w14:paraId="0ADBB32A" w14:textId="2B9015F0" w:rsidR="00CB0502" w:rsidRDefault="00CB0502" w:rsidP="00CB0502">
      <w:pPr>
        <w:pStyle w:val="References"/>
        <w:rPr>
          <w:lang w:val="pt-BR"/>
        </w:rPr>
      </w:pPr>
      <w:r>
        <w:rPr>
          <w:lang w:val="pt-BR"/>
        </w:rPr>
        <w:t xml:space="preserve">Preço dos Combustíveis. Tabela de Preço dos Postos de Combustíveis em Itajaí - Santa Catarina. [Online] Disponível: </w:t>
      </w:r>
      <w:r w:rsidR="00C122E7" w:rsidRPr="00C122E7">
        <w:rPr>
          <w:lang w:val="pt-BR"/>
        </w:rPr>
        <w:t>http://www.precodoscombustiveis.com.br/postos/cidade/4436/sc/itajai</w:t>
      </w:r>
    </w:p>
    <w:p w14:paraId="20B9F907" w14:textId="77777777" w:rsidR="00C122E7" w:rsidRDefault="00C122E7" w:rsidP="00C122E7">
      <w:pPr>
        <w:pStyle w:val="PargrafodaLista"/>
        <w:rPr>
          <w:lang w:val="pt-BR"/>
        </w:rPr>
      </w:pPr>
    </w:p>
    <w:p w14:paraId="57131A19" w14:textId="57C6FF7B" w:rsidR="00C122E7" w:rsidRDefault="00C122E7" w:rsidP="00C122E7">
      <w:pPr>
        <w:pStyle w:val="References"/>
        <w:rPr>
          <w:lang w:val="pt-BR"/>
        </w:rPr>
      </w:pPr>
      <w:r w:rsidRPr="00C122E7">
        <w:rPr>
          <w:lang w:val="pt-BR"/>
        </w:rPr>
        <w:t>OLIVEIRA, V. C</w:t>
      </w:r>
      <w:r>
        <w:rPr>
          <w:lang w:val="pt-BR"/>
        </w:rPr>
        <w:t xml:space="preserve"> (2008)</w:t>
      </w:r>
      <w:r w:rsidRPr="00C122E7">
        <w:rPr>
          <w:lang w:val="pt-BR"/>
        </w:rPr>
        <w:t>.</w:t>
      </w:r>
      <w:r w:rsidRPr="00EF21D0">
        <w:rPr>
          <w:rFonts w:ascii="Verdana" w:hAnsi="Verdana"/>
          <w:color w:val="111111"/>
          <w:sz w:val="20"/>
          <w:szCs w:val="20"/>
          <w:shd w:val="clear" w:color="auto" w:fill="FFFFFF"/>
          <w:lang w:val="pt-BR"/>
        </w:rPr>
        <w:t xml:space="preserve"> </w:t>
      </w:r>
      <w:r>
        <w:rPr>
          <w:lang w:val="pt-BR"/>
        </w:rPr>
        <w:t xml:space="preserve">Comportamento e Transito. [Online] Disponível: </w:t>
      </w:r>
      <w:r w:rsidR="0021101F" w:rsidRPr="00F07635">
        <w:rPr>
          <w:lang w:val="pt-BR"/>
        </w:rPr>
        <w:t>http://superclickmonografias.com/blog/?p=93</w:t>
      </w:r>
    </w:p>
    <w:p w14:paraId="1E1297E7" w14:textId="77777777" w:rsidR="0021101F" w:rsidRDefault="0021101F" w:rsidP="0021101F">
      <w:pPr>
        <w:pStyle w:val="PargrafodaLista"/>
        <w:rPr>
          <w:lang w:val="pt-BR"/>
        </w:rPr>
      </w:pPr>
    </w:p>
    <w:p w14:paraId="67920F3A" w14:textId="34723A07" w:rsidR="0021101F" w:rsidRDefault="0021101F" w:rsidP="0021101F">
      <w:pPr>
        <w:pStyle w:val="References"/>
        <w:rPr>
          <w:lang w:val="pt-BR"/>
        </w:rPr>
      </w:pPr>
      <w:r>
        <w:rPr>
          <w:lang w:val="pt-BR"/>
        </w:rPr>
        <w:t xml:space="preserve">SEBRAE (2010). Santa Catarina em Números. Itajaí [Online] Disponível: </w:t>
      </w:r>
      <w:r w:rsidRPr="00F07635">
        <w:rPr>
          <w:lang w:val="pt-BR"/>
        </w:rPr>
        <w:t>http://www.sebrae-sc.com.br/scemnumero/arquivo/itajai.pdf</w:t>
      </w:r>
    </w:p>
    <w:p w14:paraId="3E04A441" w14:textId="77777777" w:rsidR="0021101F" w:rsidRDefault="0021101F" w:rsidP="0021101F">
      <w:pPr>
        <w:pStyle w:val="PargrafodaLista"/>
        <w:rPr>
          <w:lang w:val="pt-BR"/>
        </w:rPr>
      </w:pPr>
    </w:p>
    <w:p w14:paraId="1BFA36B9" w14:textId="29C8AAB0" w:rsidR="0021101F" w:rsidRDefault="0021101F" w:rsidP="0021101F">
      <w:pPr>
        <w:pStyle w:val="References"/>
        <w:rPr>
          <w:lang w:val="pt-BR"/>
        </w:rPr>
      </w:pPr>
      <w:r w:rsidRPr="0021101F">
        <w:rPr>
          <w:lang w:val="pt-BR"/>
        </w:rPr>
        <w:t xml:space="preserve">SEBRAE (2010). Santa Catarina em Números. </w:t>
      </w:r>
      <w:r>
        <w:rPr>
          <w:lang w:val="pt-BR"/>
        </w:rPr>
        <w:t>Navegantes</w:t>
      </w:r>
      <w:r w:rsidRPr="0021101F">
        <w:rPr>
          <w:lang w:val="pt-BR"/>
        </w:rPr>
        <w:t xml:space="preserve"> [Online] </w:t>
      </w:r>
      <w:r w:rsidR="00B91211" w:rsidRPr="00B91211">
        <w:rPr>
          <w:lang w:val="pt-BR"/>
        </w:rPr>
        <w:t>http://www.sebrae-sc.com.br/scemnumero/arquivo/Navegantes.pdf</w:t>
      </w:r>
    </w:p>
    <w:p w14:paraId="454558E2" w14:textId="77777777" w:rsidR="00B91211" w:rsidRDefault="00B91211" w:rsidP="00B91211">
      <w:pPr>
        <w:pStyle w:val="PargrafodaLista"/>
        <w:rPr>
          <w:lang w:val="pt-BR"/>
        </w:rPr>
      </w:pPr>
    </w:p>
    <w:p w14:paraId="00C64577" w14:textId="0B34F30C" w:rsidR="00B91211" w:rsidRPr="00B91211" w:rsidRDefault="00B91211" w:rsidP="00B91211">
      <w:pPr>
        <w:pStyle w:val="References"/>
        <w:rPr>
          <w:lang w:val="pt-BR"/>
        </w:rPr>
      </w:pPr>
      <w:proofErr w:type="spellStart"/>
      <w:r w:rsidRPr="00B91211">
        <w:rPr>
          <w:lang w:val="pt-BR"/>
        </w:rPr>
        <w:t>PlanMob</w:t>
      </w:r>
      <w:proofErr w:type="spellEnd"/>
      <w:r w:rsidRPr="00B91211">
        <w:rPr>
          <w:lang w:val="pt-BR"/>
        </w:rPr>
        <w:t xml:space="preserve"> (2016). Plano de Mobilidade Urbana Itajaí [Online] http://www.planomobilidade.com.br/amfri/wp-content/uploads/2016/09/PlanMob-ITAJA%C3%8D_.pdf</w:t>
      </w:r>
    </w:p>
    <w:p w14:paraId="0ACFF0E6" w14:textId="287F52ED" w:rsidR="009B27CB" w:rsidRDefault="009B27CB" w:rsidP="004143AD">
      <w:pPr>
        <w:pStyle w:val="References"/>
        <w:numPr>
          <w:ilvl w:val="0"/>
          <w:numId w:val="0"/>
        </w:numPr>
        <w:rPr>
          <w:ins w:id="170" w:author="Alisson Steffens Henrique" w:date="2016-12-09T23:23:00Z"/>
          <w:lang w:val="pt-BR"/>
        </w:rPr>
      </w:pPr>
    </w:p>
    <w:p w14:paraId="379D15A8" w14:textId="084D56F6" w:rsidR="00354AA3" w:rsidRPr="004143AD" w:rsidDel="00354AA3" w:rsidRDefault="00354AA3" w:rsidP="00354AA3">
      <w:pPr>
        <w:pStyle w:val="References"/>
        <w:rPr>
          <w:del w:id="171" w:author="Alisson Steffens Henrique" w:date="2016-12-09T23:25:00Z"/>
          <w:lang w:val="pt-BR"/>
        </w:rPr>
        <w:sectPr w:rsidR="00354AA3" w:rsidRPr="004143AD" w:rsidDel="00354AA3" w:rsidSect="00837E47">
          <w:headerReference w:type="default" r:id="rId40"/>
          <w:type w:val="continuous"/>
          <w:pgSz w:w="12240" w:h="15840" w:code="1"/>
          <w:pgMar w:top="1008" w:right="936" w:bottom="1008" w:left="936" w:header="432" w:footer="432" w:gutter="0"/>
          <w:cols w:num="2" w:space="288"/>
        </w:sectPr>
      </w:pPr>
      <w:ins w:id="172" w:author="Alisson Steffens Henrique" w:date="2016-12-09T23:23:00Z">
        <w:r>
          <w:rPr>
            <w:lang w:val="pt-BR"/>
          </w:rPr>
          <w:t xml:space="preserve">Alessandro </w:t>
        </w:r>
        <w:proofErr w:type="spellStart"/>
        <w:r>
          <w:rPr>
            <w:lang w:val="pt-BR"/>
          </w:rPr>
          <w:t>Assi</w:t>
        </w:r>
        <w:proofErr w:type="spellEnd"/>
        <w:r>
          <w:rPr>
            <w:lang w:val="pt-BR"/>
          </w:rPr>
          <w:t xml:space="preserve"> Marro </w:t>
        </w:r>
        <w:r w:rsidRPr="00354AA3">
          <w:rPr>
            <w:i/>
            <w:lang w:val="pt-BR"/>
            <w:rPrChange w:id="173" w:author="Alisson Steffens Henrique" w:date="2016-12-09T23:24:00Z">
              <w:rPr>
                <w:lang w:val="pt-BR"/>
              </w:rPr>
            </w:rPrChange>
          </w:rPr>
          <w:t>et</w:t>
        </w:r>
      </w:ins>
      <w:ins w:id="174" w:author="Alisson Steffens Henrique" w:date="2016-12-09T23:24:00Z">
        <w:r w:rsidRPr="00354AA3">
          <w:rPr>
            <w:i/>
            <w:lang w:val="pt-BR"/>
            <w:rPrChange w:id="175" w:author="Alisson Steffens Henrique" w:date="2016-12-09T23:24:00Z">
              <w:rPr>
                <w:lang w:val="pt-BR"/>
              </w:rPr>
            </w:rPrChange>
          </w:rPr>
          <w:t xml:space="preserve"> </w:t>
        </w:r>
      </w:ins>
      <w:ins w:id="176" w:author="Alisson Steffens Henrique" w:date="2016-12-09T23:23:00Z">
        <w:r w:rsidRPr="00354AA3">
          <w:rPr>
            <w:i/>
            <w:lang w:val="pt-BR"/>
            <w:rPrChange w:id="177" w:author="Alisson Steffens Henrique" w:date="2016-12-09T23:24:00Z">
              <w:rPr>
                <w:lang w:val="pt-BR"/>
              </w:rPr>
            </w:rPrChange>
          </w:rPr>
          <w:t>al</w:t>
        </w:r>
        <w:r w:rsidRPr="00354AA3">
          <w:rPr>
            <w:i/>
            <w:lang w:val="pt-BR"/>
            <w:rPrChange w:id="178" w:author="Alisson Steffens Henrique" w:date="2016-12-09T23:24:00Z">
              <w:rPr>
                <w:lang w:val="pt-BR"/>
              </w:rPr>
            </w:rPrChange>
          </w:rPr>
          <w:t xml:space="preserve"> </w:t>
        </w:r>
        <w:r w:rsidRPr="00B91211">
          <w:rPr>
            <w:lang w:val="pt-BR"/>
          </w:rPr>
          <w:t>(</w:t>
        </w:r>
      </w:ins>
      <w:ins w:id="179" w:author="Alisson Steffens Henrique" w:date="2016-12-09T23:24:00Z">
        <w:r>
          <w:rPr>
            <w:lang w:val="pt-BR"/>
          </w:rPr>
          <w:t>?</w:t>
        </w:r>
      </w:ins>
      <w:ins w:id="180" w:author="Alisson Steffens Henrique" w:date="2016-12-09T23:23:00Z">
        <w:r w:rsidRPr="00B91211">
          <w:rPr>
            <w:lang w:val="pt-BR"/>
          </w:rPr>
          <w:t xml:space="preserve">). </w:t>
        </w:r>
      </w:ins>
      <w:ins w:id="181" w:author="Alisson Steffens Henrique" w:date="2016-12-09T23:25:00Z">
        <w:r>
          <w:rPr>
            <w:lang w:val="pt-BR"/>
          </w:rPr>
          <w:t xml:space="preserve">Lógica </w:t>
        </w:r>
        <w:proofErr w:type="spellStart"/>
        <w:r>
          <w:rPr>
            <w:lang w:val="pt-BR"/>
          </w:rPr>
          <w:t>Fuzzy</w:t>
        </w:r>
        <w:proofErr w:type="spellEnd"/>
        <w:r>
          <w:rPr>
            <w:lang w:val="pt-BR"/>
          </w:rPr>
          <w:t xml:space="preserve">: Conceitos e Aplicações </w:t>
        </w:r>
      </w:ins>
      <w:ins w:id="182" w:author="Alisson Steffens Henrique" w:date="2016-12-09T23:23:00Z">
        <w:r>
          <w:rPr>
            <w:lang w:val="pt-BR"/>
          </w:rPr>
          <w:t xml:space="preserve">[Online] </w:t>
        </w:r>
      </w:ins>
      <w:ins w:id="183" w:author="Alisson Steffens Henrique" w:date="2016-12-09T23:25:00Z">
        <w:r w:rsidRPr="00354AA3">
          <w:rPr>
            <w:lang w:val="pt-BR"/>
          </w:rPr>
          <w:t>http://aquilesburlamaqui.wdfiles.com/local--files/logica-aplicada-a-</w:t>
        </w:r>
        <w:proofErr w:type="spellStart"/>
        <w:r w:rsidRPr="00354AA3">
          <w:rPr>
            <w:lang w:val="pt-BR"/>
          </w:rPr>
          <w:t>computacao</w:t>
        </w:r>
        <w:proofErr w:type="spellEnd"/>
        <w:r w:rsidRPr="00354AA3">
          <w:rPr>
            <w:lang w:val="pt-BR"/>
          </w:rPr>
          <w:t>/texto_fuzzy.pdf</w:t>
        </w:r>
      </w:ins>
    </w:p>
    <w:p w14:paraId="36F86F84" w14:textId="3396C78B" w:rsidR="0037551B" w:rsidRPr="00A51944" w:rsidRDefault="0037551B" w:rsidP="00354AA3">
      <w:pPr>
        <w:pStyle w:val="References"/>
        <w:rPr>
          <w:sz w:val="20"/>
          <w:szCs w:val="20"/>
          <w:lang w:val="pt-BR"/>
        </w:rPr>
      </w:pPr>
    </w:p>
    <w:sectPr w:rsidR="0037551B" w:rsidRPr="00A51944" w:rsidSect="00143F2E">
      <w:type w:val="continuous"/>
      <w:pgSz w:w="12240" w:h="15840" w:code="1"/>
      <w:pgMar w:top="1008" w:right="936" w:bottom="1008" w:left="936" w:header="432" w:footer="432" w:gutter="0"/>
      <w:cols w:num="2" w:space="288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5" w:author="Andre Luiz Maciel Santana" w:date="2016-12-09T22:19:00Z" w:initials="ALMS">
    <w:p w14:paraId="3FBD6E6E" w14:textId="3516FCC7" w:rsidR="00AC4C24" w:rsidRDefault="00AC4C24">
      <w:pPr>
        <w:pStyle w:val="Textodecomentrio"/>
      </w:pPr>
      <w:r>
        <w:rPr>
          <w:rStyle w:val="Refdecomentrio"/>
        </w:rPr>
        <w:annotationRef/>
      </w:r>
      <w:r>
        <w:t xml:space="preserve">A </w:t>
      </w:r>
      <w:proofErr w:type="spellStart"/>
      <w:r>
        <w:t>frase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construída</w:t>
      </w:r>
      <w:proofErr w:type="spellEnd"/>
      <w:r>
        <w:t xml:space="preserve"> </w:t>
      </w:r>
      <w:proofErr w:type="spellStart"/>
      <w:r>
        <w:t>quase</w:t>
      </w:r>
      <w:proofErr w:type="spellEnd"/>
      <w:r>
        <w:t xml:space="preserve"> que </w:t>
      </w:r>
      <w:proofErr w:type="spellStart"/>
      <w:r>
        <w:t>em</w:t>
      </w:r>
      <w:proofErr w:type="spellEnd"/>
      <w:r>
        <w:t xml:space="preserve"> </w:t>
      </w:r>
      <w:proofErr w:type="spellStart"/>
      <w:r>
        <w:t>voz</w:t>
      </w:r>
      <w:proofErr w:type="spellEnd"/>
      <w:r>
        <w:t xml:space="preserve"> passive. </w:t>
      </w:r>
      <w:proofErr w:type="spellStart"/>
      <w:r>
        <w:t>Sugiro</w:t>
      </w:r>
      <w:proofErr w:type="spellEnd"/>
      <w:r>
        <w:t xml:space="preserve"> </w:t>
      </w:r>
      <w:proofErr w:type="spellStart"/>
      <w:r>
        <w:t>refazer</w:t>
      </w:r>
      <w:proofErr w:type="spellEnd"/>
      <w:r>
        <w:t xml:space="preserve">. </w:t>
      </w:r>
      <w:proofErr w:type="spellStart"/>
      <w:r>
        <w:t>Seja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direto</w:t>
      </w:r>
      <w:proofErr w:type="spellEnd"/>
      <w:r>
        <w:t xml:space="preserve"> e </w:t>
      </w:r>
      <w:proofErr w:type="spellStart"/>
      <w:r>
        <w:t>evidencia</w:t>
      </w:r>
      <w:proofErr w:type="spellEnd"/>
      <w:r>
        <w:t xml:space="preserve"> a </w:t>
      </w:r>
      <w:proofErr w:type="spellStart"/>
      <w:r>
        <w:t>pesquisa</w:t>
      </w:r>
      <w:proofErr w:type="spellEnd"/>
      <w:r>
        <w:t xml:space="preserve"> no </w:t>
      </w:r>
      <w:proofErr w:type="spellStart"/>
      <w:r>
        <w:t>começo</w:t>
      </w:r>
      <w:proofErr w:type="spellEnd"/>
      <w:r>
        <w:t xml:space="preserve"> da </w:t>
      </w:r>
      <w:proofErr w:type="spellStart"/>
      <w:r>
        <w:t>frase</w:t>
      </w:r>
      <w:proofErr w:type="spellEnd"/>
      <w:r>
        <w:t>.</w:t>
      </w:r>
    </w:p>
  </w:comment>
  <w:comment w:id="53" w:author="Andre Luiz Maciel Santana" w:date="2016-12-09T22:21:00Z" w:initials="ALMS">
    <w:p w14:paraId="61345BBF" w14:textId="030A40D8" w:rsidR="00AC4C24" w:rsidRDefault="00AC4C24">
      <w:pPr>
        <w:pStyle w:val="Textodecomentrio"/>
      </w:pPr>
      <w:r>
        <w:rPr>
          <w:rStyle w:val="Refdecomentrio"/>
        </w:rPr>
        <w:annotationRef/>
      </w:r>
      <w:proofErr w:type="spellStart"/>
      <w:r>
        <w:t>Talvez</w:t>
      </w:r>
      <w:proofErr w:type="spellEnd"/>
      <w:r>
        <w:t xml:space="preserve"> </w:t>
      </w:r>
      <w:proofErr w:type="spellStart"/>
      <w:r>
        <w:t>seja</w:t>
      </w:r>
      <w:proofErr w:type="spellEnd"/>
      <w:r>
        <w:t xml:space="preserve"> </w:t>
      </w:r>
      <w:proofErr w:type="spellStart"/>
      <w:r>
        <w:t>interessante</w:t>
      </w:r>
      <w:proofErr w:type="spellEnd"/>
      <w:r>
        <w:t xml:space="preserve"> </w:t>
      </w:r>
      <w:proofErr w:type="spellStart"/>
      <w:r>
        <w:t>trazer</w:t>
      </w:r>
      <w:proofErr w:type="spellEnd"/>
      <w:r>
        <w:t xml:space="preserve"> </w:t>
      </w:r>
      <w:proofErr w:type="spellStart"/>
      <w:r>
        <w:t>alguma</w:t>
      </w:r>
      <w:proofErr w:type="spellEnd"/>
      <w:r>
        <w:t xml:space="preserve"> </w:t>
      </w:r>
      <w:proofErr w:type="spellStart"/>
      <w:r>
        <w:t>referencia</w:t>
      </w:r>
      <w:proofErr w:type="spellEnd"/>
      <w:r>
        <w:t xml:space="preserve"> de </w:t>
      </w:r>
      <w:proofErr w:type="spellStart"/>
      <w:r>
        <w:t>algo</w:t>
      </w:r>
      <w:proofErr w:type="spellEnd"/>
      <w:r>
        <w:t xml:space="preserve"> </w:t>
      </w:r>
      <w:proofErr w:type="spellStart"/>
      <w:r>
        <w:t>utilizado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semelhante</w:t>
      </w:r>
      <w:proofErr w:type="spellEnd"/>
      <w:r>
        <w:t xml:space="preserve"> (</w:t>
      </w:r>
      <w:proofErr w:type="spellStart"/>
      <w:r>
        <w:t>mais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referencia</w:t>
      </w:r>
      <w:proofErr w:type="spellEnd"/>
      <w:r>
        <w:t xml:space="preserve"> para </w:t>
      </w:r>
      <w:proofErr w:type="spellStart"/>
      <w:r>
        <w:t>enviarmos</w:t>
      </w:r>
      <w:proofErr w:type="spellEnd"/>
      <w:r>
        <w:t xml:space="preserve"> </w:t>
      </w:r>
      <w:proofErr w:type="spellStart"/>
      <w:r>
        <w:t>ao</w:t>
      </w:r>
      <w:proofErr w:type="spellEnd"/>
      <w:r>
        <w:t xml:space="preserve"> computer)</w:t>
      </w:r>
    </w:p>
  </w:comment>
  <w:comment w:id="64" w:author="Andre Luiz Maciel Santana" w:date="2016-12-09T22:20:00Z" w:initials="ALMS">
    <w:p w14:paraId="1AF7D66E" w14:textId="1DCD1F3E" w:rsidR="00AC4C24" w:rsidRDefault="00AC4C24">
      <w:pPr>
        <w:pStyle w:val="Textodecomentrio"/>
      </w:pPr>
      <w:r>
        <w:rPr>
          <w:rStyle w:val="Refdecomentrio"/>
        </w:rPr>
        <w:annotationRef/>
      </w:r>
      <w:proofErr w:type="spellStart"/>
      <w:r>
        <w:t>Explicar</w:t>
      </w:r>
      <w:proofErr w:type="spellEnd"/>
      <w:r>
        <w:t xml:space="preserve"> </w:t>
      </w:r>
      <w:proofErr w:type="spellStart"/>
      <w:r>
        <w:t>melhor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a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foi</w:t>
      </w:r>
      <w:proofErr w:type="spellEnd"/>
      <w:r>
        <w:t xml:space="preserve"> </w:t>
      </w:r>
      <w:proofErr w:type="spellStart"/>
      <w:r>
        <w:t>gerada</w:t>
      </w:r>
      <w:proofErr w:type="spellEnd"/>
    </w:p>
  </w:comment>
  <w:comment w:id="84" w:author="Andre Luiz Maciel Santana" w:date="2016-12-09T22:22:00Z" w:initials="ALMS">
    <w:p w14:paraId="7B237BEB" w14:textId="2005BDC5" w:rsidR="00AC4C24" w:rsidRDefault="00AC4C24">
      <w:pPr>
        <w:pStyle w:val="Textodecomentrio"/>
      </w:pPr>
      <w:r>
        <w:rPr>
          <w:rStyle w:val="Refdecomentrio"/>
        </w:rPr>
        <w:annotationRef/>
      </w:r>
      <w:r>
        <w:t xml:space="preserve">Por que </w:t>
      </w:r>
      <w:proofErr w:type="spellStart"/>
      <w:r>
        <w:t>eles</w:t>
      </w:r>
      <w:proofErr w:type="spellEnd"/>
      <w:r>
        <w:t xml:space="preserve">? O que </w:t>
      </w:r>
      <w:proofErr w:type="spellStart"/>
      <w:r>
        <w:t>tu</w:t>
      </w:r>
      <w:proofErr w:type="spellEnd"/>
      <w:r>
        <w:t xml:space="preserve"> </w:t>
      </w:r>
      <w:proofErr w:type="spellStart"/>
      <w:r>
        <w:t>quer</w:t>
      </w:r>
      <w:proofErr w:type="spellEnd"/>
      <w:r>
        <w:t xml:space="preserve"> </w:t>
      </w:r>
      <w:proofErr w:type="spellStart"/>
      <w:r>
        <w:t>dizer</w:t>
      </w:r>
      <w:proofErr w:type="spellEnd"/>
      <w:r>
        <w:t xml:space="preserve"> com </w:t>
      </w:r>
      <w:proofErr w:type="spellStart"/>
      <w:r>
        <w:t>isso</w:t>
      </w:r>
      <w:proofErr w:type="spellEnd"/>
      <w:r>
        <w:t xml:space="preserve">?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fica</w:t>
      </w:r>
      <w:proofErr w:type="spellEnd"/>
      <w:r>
        <w:t xml:space="preserve"> </w:t>
      </w:r>
      <w:proofErr w:type="spellStart"/>
      <w:r>
        <w:t>claro</w:t>
      </w:r>
      <w:proofErr w:type="spellEnd"/>
      <w:r>
        <w:t xml:space="preserve"> que é a </w:t>
      </w:r>
      <w:proofErr w:type="spellStart"/>
      <w:r>
        <w:t>distancia</w:t>
      </w:r>
      <w:proofErr w:type="spellEnd"/>
      <w:r>
        <w:t xml:space="preserve"> entre </w:t>
      </w:r>
      <w:proofErr w:type="spellStart"/>
      <w:r>
        <w:t>eles</w:t>
      </w:r>
      <w:proofErr w:type="spellEnd"/>
      <w:r>
        <w:t>.</w:t>
      </w:r>
    </w:p>
  </w:comment>
  <w:comment w:id="86" w:author="Andre Luiz Maciel Santana" w:date="2016-12-09T22:22:00Z" w:initials="ALMS">
    <w:p w14:paraId="063996ED" w14:textId="2A2A7DC6" w:rsidR="00AC4C24" w:rsidRDefault="00AC4C24">
      <w:pPr>
        <w:pStyle w:val="Textodecomentrio"/>
      </w:pPr>
      <w:r>
        <w:rPr>
          <w:rStyle w:val="Refdecomentrio"/>
        </w:rPr>
        <w:annotationRef/>
      </w:r>
      <w:proofErr w:type="spellStart"/>
      <w:r>
        <w:t>Explicar</w:t>
      </w:r>
      <w:proofErr w:type="spellEnd"/>
      <w:r>
        <w:t xml:space="preserve"> entre as imagens do que se </w:t>
      </w:r>
      <w:proofErr w:type="spellStart"/>
      <w:r>
        <w:t>tratam</w:t>
      </w:r>
      <w:proofErr w:type="spellEnd"/>
      <w:r>
        <w:t xml:space="preserve">, </w:t>
      </w:r>
      <w:proofErr w:type="spellStart"/>
      <w:r>
        <w:t>comentar</w:t>
      </w:r>
      <w:proofErr w:type="spellEnd"/>
      <w:r>
        <w:t xml:space="preserve"> se </w:t>
      </w:r>
      <w:proofErr w:type="spellStart"/>
      <w:r>
        <w:t>uma</w:t>
      </w:r>
      <w:proofErr w:type="spellEnd"/>
      <w:r>
        <w:t xml:space="preserve"> é </w:t>
      </w:r>
      <w:proofErr w:type="spellStart"/>
      <w:r>
        <w:t>melhor</w:t>
      </w:r>
      <w:proofErr w:type="spellEnd"/>
      <w:r>
        <w:t xml:space="preserve"> que a </w:t>
      </w:r>
      <w:proofErr w:type="spellStart"/>
      <w:r>
        <w:t>outra</w:t>
      </w:r>
      <w:proofErr w:type="spellEnd"/>
      <w:r>
        <w:t xml:space="preserve"> e </w:t>
      </w:r>
      <w:proofErr w:type="spellStart"/>
      <w:r>
        <w:t>dar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características</w:t>
      </w:r>
      <w:proofErr w:type="spellEnd"/>
      <w:r>
        <w:t>.</w:t>
      </w:r>
    </w:p>
  </w:comment>
  <w:comment w:id="87" w:author="Andre Luiz Maciel Santana" w:date="2016-12-09T22:22:00Z" w:initials="ALMS">
    <w:p w14:paraId="174DDF7F" w14:textId="59B8163A" w:rsidR="00AC4C24" w:rsidRDefault="00AC4C24">
      <w:pPr>
        <w:pStyle w:val="Textodecomentrio"/>
      </w:pPr>
      <w:r>
        <w:rPr>
          <w:rStyle w:val="Refdecomentrio"/>
        </w:rPr>
        <w:annotationRef/>
      </w:r>
      <w:proofErr w:type="spellStart"/>
      <w:r>
        <w:t>Saiu</w:t>
      </w:r>
      <w:proofErr w:type="spellEnd"/>
      <w:r>
        <w:t xml:space="preserve"> do </w:t>
      </w:r>
      <w:proofErr w:type="spellStart"/>
      <w:r>
        <w:t>formato</w:t>
      </w:r>
      <w:proofErr w:type="spellEnd"/>
    </w:p>
  </w:comment>
  <w:comment w:id="89" w:author="Andre Luiz Maciel Santana" w:date="2016-12-09T22:23:00Z" w:initials="ALMS">
    <w:p w14:paraId="3B27F06B" w14:textId="42E7597B" w:rsidR="00AC4C24" w:rsidRDefault="00AC4C24">
      <w:pPr>
        <w:pStyle w:val="Textodecomentrio"/>
      </w:pPr>
      <w:r>
        <w:rPr>
          <w:rStyle w:val="Refdecomentrio"/>
        </w:rPr>
        <w:annotationRef/>
      </w:r>
      <w:r>
        <w:t xml:space="preserve">Como </w:t>
      </w:r>
      <w:proofErr w:type="spellStart"/>
      <w:r>
        <w:t>ele</w:t>
      </w:r>
      <w:proofErr w:type="spellEnd"/>
      <w:r>
        <w:t xml:space="preserve"> </w:t>
      </w:r>
      <w:proofErr w:type="spellStart"/>
      <w:r>
        <w:t>influência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escol</w:t>
      </w:r>
      <w:r w:rsidR="00833AB9">
        <w:t>h</w:t>
      </w:r>
      <w:r>
        <w:t>a</w:t>
      </w:r>
      <w:proofErr w:type="spellEnd"/>
      <w:r>
        <w:t xml:space="preserve">? Que </w:t>
      </w:r>
      <w:proofErr w:type="spellStart"/>
      <w:r>
        <w:t>variáveis</w:t>
      </w:r>
      <w:proofErr w:type="spellEnd"/>
      <w:r>
        <w:t xml:space="preserve"> </w:t>
      </w:r>
      <w:proofErr w:type="spellStart"/>
      <w:r>
        <w:t>devem</w:t>
      </w:r>
      <w:proofErr w:type="spellEnd"/>
      <w:r>
        <w:t xml:space="preserve"> mudra?</w:t>
      </w:r>
    </w:p>
  </w:comment>
  <w:comment w:id="90" w:author="Andre Luiz Maciel Santana" w:date="2016-12-09T22:23:00Z" w:initials="ALMS">
    <w:p w14:paraId="7199BE5E" w14:textId="6EBE5407" w:rsidR="00AC4C24" w:rsidRDefault="00AC4C24">
      <w:pPr>
        <w:pStyle w:val="Textodecomentrio"/>
      </w:pPr>
      <w:r>
        <w:rPr>
          <w:rStyle w:val="Refdecomentrio"/>
        </w:rPr>
        <w:annotationRef/>
      </w:r>
      <w:proofErr w:type="spellStart"/>
      <w:r>
        <w:t>Colocar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um </w:t>
      </w:r>
      <w:proofErr w:type="spellStart"/>
      <w:r>
        <w:t>quadro</w:t>
      </w:r>
      <w:proofErr w:type="spellEnd"/>
    </w:p>
  </w:comment>
  <w:comment w:id="91" w:author="Alisson Steffens Henrique" w:date="2016-12-09T23:41:00Z" w:initials="ASH">
    <w:p w14:paraId="27D148B3" w14:textId="1384593A" w:rsidR="00D6374F" w:rsidRDefault="00D6374F">
      <w:pPr>
        <w:pStyle w:val="Textodecomentrio"/>
      </w:pPr>
      <w:r>
        <w:rPr>
          <w:rStyle w:val="Refdecomentrio"/>
        </w:rPr>
        <w:annotationRef/>
      </w:r>
      <w:r>
        <w:t xml:space="preserve">ADSON,,, </w:t>
      </w:r>
      <w:proofErr w:type="spellStart"/>
      <w:r>
        <w:t>formata</w:t>
      </w:r>
      <w:proofErr w:type="spellEnd"/>
      <w:r>
        <w:t xml:space="preserve"> um </w:t>
      </w:r>
      <w:proofErr w:type="spellStart"/>
      <w:r>
        <w:t>quadrinho</w:t>
      </w:r>
      <w:proofErr w:type="spellEnd"/>
      <w:r>
        <w:t>: &lt;3</w:t>
      </w:r>
      <w:bookmarkStart w:id="92" w:name="_GoBack"/>
      <w:bookmarkEnd w:id="92"/>
    </w:p>
  </w:comment>
  <w:comment w:id="93" w:author="Andre Luiz Maciel Santana" w:date="2016-12-09T22:24:00Z" w:initials="ALMS">
    <w:p w14:paraId="6B2BBF2D" w14:textId="4D37E583" w:rsidR="00AC4C24" w:rsidRDefault="00AC4C24">
      <w:pPr>
        <w:pStyle w:val="Textodecomentrio"/>
      </w:pPr>
      <w:r>
        <w:rPr>
          <w:rStyle w:val="Refdecomentrio"/>
        </w:rPr>
        <w:annotationRef/>
      </w:r>
      <w:proofErr w:type="spellStart"/>
      <w:r>
        <w:t>Legenda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de </w:t>
      </w:r>
      <w:proofErr w:type="spellStart"/>
      <w:r>
        <w:t>baixo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errada</w:t>
      </w:r>
      <w:proofErr w:type="spellEnd"/>
    </w:p>
  </w:comment>
  <w:comment w:id="114" w:author="Andre Luiz Maciel Santana" w:date="2016-12-09T22:24:00Z" w:initials="ALMS">
    <w:p w14:paraId="16AA862F" w14:textId="6DA04BB9" w:rsidR="00AC4C24" w:rsidRDefault="00AC4C24">
      <w:pPr>
        <w:pStyle w:val="Textodecomentrio"/>
      </w:pPr>
      <w:r>
        <w:rPr>
          <w:rStyle w:val="Refdecomentrio"/>
        </w:rPr>
        <w:annotationRef/>
      </w:r>
      <w:r>
        <w:t xml:space="preserve">Teste de </w:t>
      </w:r>
      <w:proofErr w:type="spellStart"/>
      <w:r>
        <w:t>hipótese</w:t>
      </w:r>
      <w:proofErr w:type="spellEnd"/>
      <w:r>
        <w:t xml:space="preserve"> </w:t>
      </w:r>
      <w:proofErr w:type="spellStart"/>
      <w:r>
        <w:t>sugerido</w:t>
      </w:r>
      <w:proofErr w:type="spellEnd"/>
      <w:r>
        <w:t xml:space="preserve"> do Paulo </w:t>
      </w:r>
      <w:proofErr w:type="spellStart"/>
      <w:r>
        <w:t>deve</w:t>
      </w:r>
      <w:proofErr w:type="spellEnd"/>
      <w:r>
        <w:t xml:space="preserve"> </w:t>
      </w:r>
      <w:proofErr w:type="spellStart"/>
      <w:r>
        <w:t>aparecer</w:t>
      </w:r>
      <w:proofErr w:type="spellEnd"/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3FBD6E6E" w15:done="1"/>
  <w15:commentEx w15:paraId="61345BBF" w15:done="1"/>
  <w15:commentEx w15:paraId="1AF7D66E" w15:done="1"/>
  <w15:commentEx w15:paraId="7B237BEB" w15:done="1"/>
  <w15:commentEx w15:paraId="063996ED" w15:done="0"/>
  <w15:commentEx w15:paraId="174DDF7F" w15:done="0"/>
  <w15:commentEx w15:paraId="3B27F06B" w15:done="0"/>
  <w15:commentEx w15:paraId="7199BE5E" w15:done="0"/>
  <w15:commentEx w15:paraId="27D148B3" w15:paraIdParent="7199BE5E" w15:done="0"/>
  <w15:commentEx w15:paraId="6B2BBF2D" w15:done="0"/>
  <w15:commentEx w15:paraId="16AA862F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230FE13" w14:textId="77777777" w:rsidR="009E5756" w:rsidRDefault="009E5756">
      <w:r>
        <w:separator/>
      </w:r>
    </w:p>
  </w:endnote>
  <w:endnote w:type="continuationSeparator" w:id="0">
    <w:p w14:paraId="460AB373" w14:textId="77777777" w:rsidR="009E5756" w:rsidRDefault="009E57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skerville">
    <w:charset w:val="00"/>
    <w:family w:val="auto"/>
    <w:pitch w:val="variable"/>
    <w:sig w:usb0="80000063" w:usb1="00000000" w:usb2="00000000" w:usb3="00000000" w:csb0="000001FB" w:csb1="00000000"/>
  </w:font>
  <w:font w:name="Formata-Regular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imes-Roman">
    <w:altName w:val="Times New Roman"/>
    <w:charset w:val="00"/>
    <w:family w:val="auto"/>
    <w:pitch w:val="variable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C79B2EE" w14:textId="77777777" w:rsidR="009E5756" w:rsidRDefault="009E5756"/>
  </w:footnote>
  <w:footnote w:type="continuationSeparator" w:id="0">
    <w:p w14:paraId="4DE5D892" w14:textId="77777777" w:rsidR="009E5756" w:rsidRDefault="009E5756">
      <w:r>
        <w:continuationSeparator/>
      </w:r>
    </w:p>
  </w:footnote>
  <w:footnote w:id="1">
    <w:p w14:paraId="3BB80BC9" w14:textId="791E436B" w:rsidR="00530ED0" w:rsidRPr="00A1285D" w:rsidRDefault="00530ED0" w:rsidP="00A1285D">
      <w:pPr>
        <w:pStyle w:val="Textodenotaderodap"/>
        <w:ind w:firstLine="0"/>
        <w:rPr>
          <w:lang w:val="pt-BR"/>
        </w:rPr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120A553" w14:textId="3F84A376" w:rsidR="00530ED0" w:rsidRDefault="00530ED0">
    <w:pPr>
      <w:framePr w:wrap="auto" w:vAnchor="text" w:hAnchor="margin" w:xAlign="right" w:y="1"/>
    </w:pPr>
    <w:r>
      <w:fldChar w:fldCharType="begin"/>
    </w:r>
    <w:r>
      <w:instrText xml:space="preserve">PAGE  </w:instrText>
    </w:r>
    <w:r>
      <w:fldChar w:fldCharType="separate"/>
    </w:r>
    <w:r w:rsidR="00D6374F">
      <w:rPr>
        <w:noProof/>
      </w:rPr>
      <w:t>6</w:t>
    </w:r>
    <w:r>
      <w:fldChar w:fldCharType="end"/>
    </w:r>
  </w:p>
  <w:p w14:paraId="2D5740AD" w14:textId="77777777" w:rsidR="00530ED0" w:rsidRDefault="00530ED0">
    <w:pPr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1D"/>
    <w:multiLevelType w:val="multilevel"/>
    <w:tmpl w:val="EBB2C53E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1FE04BD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2" w15:restartNumberingAfterBreak="0">
    <w:nsid w:val="FFFFFF7D"/>
    <w:multiLevelType w:val="singleLevel"/>
    <w:tmpl w:val="1E8E81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3" w15:restartNumberingAfterBreak="0">
    <w:nsid w:val="FFFFFF7E"/>
    <w:multiLevelType w:val="singleLevel"/>
    <w:tmpl w:val="DB60780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4" w15:restartNumberingAfterBreak="0">
    <w:nsid w:val="FFFFFF7F"/>
    <w:multiLevelType w:val="singleLevel"/>
    <w:tmpl w:val="63F4F0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5" w15:restartNumberingAfterBreak="0">
    <w:nsid w:val="FFFFFF80"/>
    <w:multiLevelType w:val="singleLevel"/>
    <w:tmpl w:val="2CBA660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66FEB2A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36886A3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0FDCE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BCAA61E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69F8DF4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FFFFFFFB"/>
    <w:multiLevelType w:val="multilevel"/>
    <w:tmpl w:val="F2764B92"/>
    <w:lvl w:ilvl="0">
      <w:start w:val="1"/>
      <w:numFmt w:val="upperRoman"/>
      <w:pStyle w:val="Ttulo1"/>
      <w:lvlText w:val="%1."/>
      <w:legacy w:legacy="1" w:legacySpace="144" w:legacyIndent="144"/>
      <w:lvlJc w:val="left"/>
      <w:rPr>
        <w:lang w:val="pt-BR"/>
      </w:rPr>
    </w:lvl>
    <w:lvl w:ilvl="1">
      <w:start w:val="1"/>
      <w:numFmt w:val="upperLetter"/>
      <w:pStyle w:val="Ttulo2"/>
      <w:lvlText w:val="%2."/>
      <w:legacy w:legacy="1" w:legacySpace="144" w:legacyIndent="144"/>
      <w:lvlJc w:val="left"/>
      <w:rPr>
        <w:b w:val="0"/>
        <w:lang w:val="pt-BR"/>
      </w:rPr>
    </w:lvl>
    <w:lvl w:ilvl="2">
      <w:start w:val="1"/>
      <w:numFmt w:val="decimal"/>
      <w:pStyle w:val="Ttulo3"/>
      <w:lvlText w:val="%3)"/>
      <w:legacy w:legacy="1" w:legacySpace="144" w:legacyIndent="144"/>
      <w:lvlJc w:val="left"/>
      <w:rPr>
        <w:i/>
      </w:rPr>
    </w:lvl>
    <w:lvl w:ilvl="3">
      <w:start w:val="1"/>
      <w:numFmt w:val="lowerLetter"/>
      <w:pStyle w:val="Ttulo4"/>
      <w:lvlText w:val="%4)"/>
      <w:legacy w:legacy="1" w:legacySpace="0" w:legacyIndent="720"/>
      <w:lvlJc w:val="left"/>
      <w:pPr>
        <w:ind w:left="1152" w:hanging="720"/>
      </w:pPr>
    </w:lvl>
    <w:lvl w:ilvl="4">
      <w:start w:val="1"/>
      <w:numFmt w:val="decimal"/>
      <w:pStyle w:val="Ttulo5"/>
      <w:lvlText w:val="(%5)"/>
      <w:legacy w:legacy="1" w:legacySpace="0" w:legacyIndent="720"/>
      <w:lvlJc w:val="left"/>
      <w:pPr>
        <w:ind w:left="1872" w:hanging="720"/>
      </w:pPr>
    </w:lvl>
    <w:lvl w:ilvl="5">
      <w:start w:val="1"/>
      <w:numFmt w:val="lowerLetter"/>
      <w:pStyle w:val="Ttulo6"/>
      <w:lvlText w:val="(%6)"/>
      <w:legacy w:legacy="1" w:legacySpace="0" w:legacyIndent="720"/>
      <w:lvlJc w:val="left"/>
      <w:pPr>
        <w:ind w:left="2592" w:hanging="720"/>
      </w:pPr>
    </w:lvl>
    <w:lvl w:ilvl="6">
      <w:start w:val="1"/>
      <w:numFmt w:val="lowerRoman"/>
      <w:pStyle w:val="Ttulo7"/>
      <w:lvlText w:val="(%7)"/>
      <w:legacy w:legacy="1" w:legacySpace="0" w:legacyIndent="720"/>
      <w:lvlJc w:val="left"/>
      <w:pPr>
        <w:ind w:left="3312" w:hanging="720"/>
      </w:pPr>
    </w:lvl>
    <w:lvl w:ilvl="7">
      <w:start w:val="1"/>
      <w:numFmt w:val="lowerLetter"/>
      <w:pStyle w:val="Ttulo8"/>
      <w:lvlText w:val="(%8)"/>
      <w:legacy w:legacy="1" w:legacySpace="0" w:legacyIndent="720"/>
      <w:lvlJc w:val="left"/>
      <w:pPr>
        <w:ind w:left="4032" w:hanging="720"/>
      </w:pPr>
    </w:lvl>
    <w:lvl w:ilvl="8">
      <w:start w:val="1"/>
      <w:numFmt w:val="lowerRoman"/>
      <w:pStyle w:val="Ttulo9"/>
      <w:lvlText w:val="(%9)"/>
      <w:legacy w:legacy="1" w:legacySpace="0" w:legacyIndent="720"/>
      <w:lvlJc w:val="left"/>
      <w:pPr>
        <w:ind w:left="4752" w:hanging="720"/>
      </w:pPr>
    </w:lvl>
  </w:abstractNum>
  <w:abstractNum w:abstractNumId="12" w15:restartNumberingAfterBreak="0">
    <w:nsid w:val="0AD53BAD"/>
    <w:multiLevelType w:val="hybridMultilevel"/>
    <w:tmpl w:val="3A402578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1B0B1D66"/>
    <w:multiLevelType w:val="singleLevel"/>
    <w:tmpl w:val="0BEC9FB0"/>
    <w:lvl w:ilvl="0">
      <w:start w:val="1"/>
      <w:numFmt w:val="none"/>
      <w:lvlText w:val=""/>
      <w:legacy w:legacy="1" w:legacySpace="0" w:legacyIndent="0"/>
      <w:lvlJc w:val="left"/>
      <w:pPr>
        <w:ind w:left="288"/>
      </w:pPr>
    </w:lvl>
  </w:abstractNum>
  <w:abstractNum w:abstractNumId="14" w15:restartNumberingAfterBreak="0">
    <w:nsid w:val="2517274C"/>
    <w:multiLevelType w:val="singleLevel"/>
    <w:tmpl w:val="04090011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</w:abstractNum>
  <w:abstractNum w:abstractNumId="15" w15:restartNumberingAfterBreak="0">
    <w:nsid w:val="2D234D8B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6" w15:restartNumberingAfterBreak="0">
    <w:nsid w:val="2F8B23F8"/>
    <w:multiLevelType w:val="singleLevel"/>
    <w:tmpl w:val="12CEED98"/>
    <w:lvl w:ilvl="0">
      <w:start w:val="1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7" w15:restartNumberingAfterBreak="0">
    <w:nsid w:val="37347E93"/>
    <w:multiLevelType w:val="hybridMultilevel"/>
    <w:tmpl w:val="35CADE76"/>
    <w:lvl w:ilvl="0" w:tplc="DC96F9CC">
      <w:start w:val="1"/>
      <w:numFmt w:val="upperLetter"/>
      <w:lvlText w:val="%1."/>
      <w:lvlJc w:val="left"/>
      <w:pPr>
        <w:ind w:left="720" w:hanging="360"/>
      </w:pPr>
      <w:rPr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A877D64"/>
    <w:multiLevelType w:val="singleLevel"/>
    <w:tmpl w:val="5DA6FC16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</w:lvl>
  </w:abstractNum>
  <w:abstractNum w:abstractNumId="19" w15:restartNumberingAfterBreak="0">
    <w:nsid w:val="3AAC1CFC"/>
    <w:multiLevelType w:val="singleLevel"/>
    <w:tmpl w:val="3A8EC28E"/>
    <w:lvl w:ilvl="0">
      <w:start w:val="1"/>
      <w:numFmt w:val="decimal"/>
      <w:lvlText w:val="[%1]"/>
      <w:lvlJc w:val="left"/>
      <w:pPr>
        <w:tabs>
          <w:tab w:val="num" w:pos="360"/>
        </w:tabs>
        <w:ind w:left="360" w:hanging="360"/>
      </w:pPr>
    </w:lvl>
  </w:abstractNum>
  <w:abstractNum w:abstractNumId="20" w15:restartNumberingAfterBreak="0">
    <w:nsid w:val="44775830"/>
    <w:multiLevelType w:val="hybridMultilevel"/>
    <w:tmpl w:val="3E4A0EB2"/>
    <w:lvl w:ilvl="0" w:tplc="DC96F9CC">
      <w:start w:val="1"/>
      <w:numFmt w:val="upperLetter"/>
      <w:lvlText w:val="%1."/>
      <w:lvlJc w:val="left"/>
      <w:pPr>
        <w:ind w:left="720" w:hanging="360"/>
      </w:pPr>
      <w:rPr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7332F9F"/>
    <w:multiLevelType w:val="singleLevel"/>
    <w:tmpl w:val="488EC81A"/>
    <w:lvl w:ilvl="0">
      <w:start w:val="1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22" w15:restartNumberingAfterBreak="0">
    <w:nsid w:val="48301EFA"/>
    <w:multiLevelType w:val="hybridMultilevel"/>
    <w:tmpl w:val="39DC1FF8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D0B59CF"/>
    <w:multiLevelType w:val="singleLevel"/>
    <w:tmpl w:val="4A4223A6"/>
    <w:lvl w:ilvl="0">
      <w:start w:val="1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24" w15:restartNumberingAfterBreak="0">
    <w:nsid w:val="55630736"/>
    <w:multiLevelType w:val="singleLevel"/>
    <w:tmpl w:val="0BEC9FB0"/>
    <w:lvl w:ilvl="0">
      <w:start w:val="1"/>
      <w:numFmt w:val="none"/>
      <w:lvlText w:val=""/>
      <w:legacy w:legacy="1" w:legacySpace="0" w:legacyIndent="0"/>
      <w:lvlJc w:val="left"/>
      <w:pPr>
        <w:ind w:left="288"/>
      </w:pPr>
    </w:lvl>
  </w:abstractNum>
  <w:abstractNum w:abstractNumId="25" w15:restartNumberingAfterBreak="0">
    <w:nsid w:val="6DC3293B"/>
    <w:multiLevelType w:val="singleLevel"/>
    <w:tmpl w:val="A28C3CCC"/>
    <w:lvl w:ilvl="0">
      <w:start w:val="1"/>
      <w:numFmt w:val="decimal"/>
      <w:lvlText w:val="[%1]"/>
      <w:lvlJc w:val="left"/>
      <w:pPr>
        <w:tabs>
          <w:tab w:val="num" w:pos="360"/>
        </w:tabs>
        <w:ind w:left="360" w:hanging="360"/>
      </w:pPr>
      <w:rPr>
        <w:b w:val="0"/>
      </w:rPr>
    </w:lvl>
  </w:abstractNum>
  <w:abstractNum w:abstractNumId="26" w15:restartNumberingAfterBreak="0">
    <w:nsid w:val="70C21745"/>
    <w:multiLevelType w:val="hybridMultilevel"/>
    <w:tmpl w:val="C5AA9EB4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22C3FDB"/>
    <w:multiLevelType w:val="hybridMultilevel"/>
    <w:tmpl w:val="E0222B8A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50A417B"/>
    <w:multiLevelType w:val="hybridMultilevel"/>
    <w:tmpl w:val="78D28260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5CE3AEE"/>
    <w:multiLevelType w:val="hybridMultilevel"/>
    <w:tmpl w:val="A03C883C"/>
    <w:lvl w:ilvl="0" w:tplc="DC96F9CC">
      <w:start w:val="1"/>
      <w:numFmt w:val="upperLetter"/>
      <w:lvlText w:val="%1."/>
      <w:lvlJc w:val="left"/>
      <w:pPr>
        <w:ind w:left="720" w:hanging="360"/>
      </w:pPr>
      <w:rPr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7E315E9"/>
    <w:multiLevelType w:val="singleLevel"/>
    <w:tmpl w:val="0BEC9FB0"/>
    <w:lvl w:ilvl="0">
      <w:start w:val="1"/>
      <w:numFmt w:val="none"/>
      <w:lvlText w:val=""/>
      <w:legacy w:legacy="1" w:legacySpace="0" w:legacyIndent="0"/>
      <w:lvlJc w:val="left"/>
      <w:pPr>
        <w:ind w:left="288"/>
      </w:pPr>
    </w:lvl>
  </w:abstractNum>
  <w:num w:numId="1">
    <w:abstractNumId w:val="11"/>
  </w:num>
  <w:num w:numId="2">
    <w:abstractNumId w:val="16"/>
  </w:num>
  <w:num w:numId="3">
    <w:abstractNumId w:val="16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4">
    <w:abstractNumId w:val="16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5">
    <w:abstractNumId w:val="16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6">
    <w:abstractNumId w:val="21"/>
  </w:num>
  <w:num w:numId="7">
    <w:abstractNumId w:val="21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8">
    <w:abstractNumId w:val="21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9">
    <w:abstractNumId w:val="21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10">
    <w:abstractNumId w:val="21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11">
    <w:abstractNumId w:val="21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12">
    <w:abstractNumId w:val="18"/>
  </w:num>
  <w:num w:numId="13">
    <w:abstractNumId w:val="13"/>
  </w:num>
  <w:num w:numId="14">
    <w:abstractNumId w:val="24"/>
  </w:num>
  <w:num w:numId="15">
    <w:abstractNumId w:val="23"/>
  </w:num>
  <w:num w:numId="16">
    <w:abstractNumId w:val="30"/>
  </w:num>
  <w:num w:numId="17">
    <w:abstractNumId w:val="15"/>
  </w:num>
  <w:num w:numId="18">
    <w:abstractNumId w:val="14"/>
  </w:num>
  <w:num w:numId="19">
    <w:abstractNumId w:val="25"/>
  </w:num>
  <w:num w:numId="20">
    <w:abstractNumId w:val="19"/>
  </w:num>
  <w:num w:numId="2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9"/>
  </w:num>
  <w:num w:numId="23">
    <w:abstractNumId w:val="28"/>
  </w:num>
  <w:num w:numId="24">
    <w:abstractNumId w:val="22"/>
  </w:num>
  <w:num w:numId="25">
    <w:abstractNumId w:val="27"/>
  </w:num>
  <w:num w:numId="26">
    <w:abstractNumId w:val="12"/>
  </w:num>
  <w:num w:numId="27">
    <w:abstractNumId w:val="26"/>
  </w:num>
  <w:num w:numId="28">
    <w:abstractNumId w:val="17"/>
  </w:num>
  <w:num w:numId="29">
    <w:abstractNumId w:val="20"/>
  </w:num>
  <w:num w:numId="30">
    <w:abstractNumId w:val="10"/>
  </w:num>
  <w:num w:numId="31">
    <w:abstractNumId w:val="8"/>
  </w:num>
  <w:num w:numId="32">
    <w:abstractNumId w:val="7"/>
  </w:num>
  <w:num w:numId="33">
    <w:abstractNumId w:val="6"/>
  </w:num>
  <w:num w:numId="34">
    <w:abstractNumId w:val="5"/>
  </w:num>
  <w:num w:numId="35">
    <w:abstractNumId w:val="9"/>
  </w:num>
  <w:num w:numId="36">
    <w:abstractNumId w:val="4"/>
  </w:num>
  <w:num w:numId="37">
    <w:abstractNumId w:val="3"/>
  </w:num>
  <w:num w:numId="38">
    <w:abstractNumId w:val="2"/>
  </w:num>
  <w:num w:numId="39">
    <w:abstractNumId w:val="1"/>
  </w:num>
  <w:num w:numId="40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Alisson Steffens Henrique">
    <w15:presenceInfo w15:providerId="None" w15:userId="Alisson Steffens Henrique"/>
  </w15:person>
  <w15:person w15:author="Andre Luiz Maciel Santana">
    <w15:presenceInfo w15:providerId="None" w15:userId="Andre Luiz Maciel Santan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trackRevisions/>
  <w:defaultTabStop w:val="202"/>
  <w:hyphenationZone w:val="425"/>
  <w:doNotHyphenateCaps/>
  <w:drawingGridHorizontalSpacing w:val="120"/>
  <w:drawingGridVerticalSpacing w:val="120"/>
  <w:displayHorizontalDrawingGridEvery w:val="0"/>
  <w:displayVerticalDrawingGridEvery w:val="3"/>
  <w:doNotUseMarginsForDrawingGridOrigin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035B"/>
    <w:rsid w:val="00023192"/>
    <w:rsid w:val="00023D2A"/>
    <w:rsid w:val="000310FD"/>
    <w:rsid w:val="0003161C"/>
    <w:rsid w:val="0003473A"/>
    <w:rsid w:val="00042E13"/>
    <w:rsid w:val="0008558D"/>
    <w:rsid w:val="00091F0B"/>
    <w:rsid w:val="00095607"/>
    <w:rsid w:val="000A168B"/>
    <w:rsid w:val="000C7304"/>
    <w:rsid w:val="000D2BDE"/>
    <w:rsid w:val="000E24F6"/>
    <w:rsid w:val="00104BB0"/>
    <w:rsid w:val="0010794E"/>
    <w:rsid w:val="00124615"/>
    <w:rsid w:val="0013354F"/>
    <w:rsid w:val="00143F2E"/>
    <w:rsid w:val="00144E72"/>
    <w:rsid w:val="00155D5C"/>
    <w:rsid w:val="00160087"/>
    <w:rsid w:val="00171D91"/>
    <w:rsid w:val="00174FAD"/>
    <w:rsid w:val="001768FF"/>
    <w:rsid w:val="00183CA0"/>
    <w:rsid w:val="00185977"/>
    <w:rsid w:val="001A14F3"/>
    <w:rsid w:val="001A154B"/>
    <w:rsid w:val="001A60B1"/>
    <w:rsid w:val="001A6955"/>
    <w:rsid w:val="001B36B1"/>
    <w:rsid w:val="001B40DF"/>
    <w:rsid w:val="001B7F30"/>
    <w:rsid w:val="001D6D67"/>
    <w:rsid w:val="001E7B7A"/>
    <w:rsid w:val="001F4C5C"/>
    <w:rsid w:val="00204478"/>
    <w:rsid w:val="0021101F"/>
    <w:rsid w:val="002119AE"/>
    <w:rsid w:val="00214E2E"/>
    <w:rsid w:val="00216141"/>
    <w:rsid w:val="00217186"/>
    <w:rsid w:val="002434A1"/>
    <w:rsid w:val="00263943"/>
    <w:rsid w:val="00267B35"/>
    <w:rsid w:val="00274E51"/>
    <w:rsid w:val="002F560F"/>
    <w:rsid w:val="002F7910"/>
    <w:rsid w:val="0030333A"/>
    <w:rsid w:val="0031155B"/>
    <w:rsid w:val="00317B3D"/>
    <w:rsid w:val="0033371A"/>
    <w:rsid w:val="003356E9"/>
    <w:rsid w:val="003427CE"/>
    <w:rsid w:val="00354AA3"/>
    <w:rsid w:val="00360269"/>
    <w:rsid w:val="00366310"/>
    <w:rsid w:val="003711BB"/>
    <w:rsid w:val="0037551B"/>
    <w:rsid w:val="00392D08"/>
    <w:rsid w:val="00392DBA"/>
    <w:rsid w:val="003A0409"/>
    <w:rsid w:val="003A56D4"/>
    <w:rsid w:val="003A692D"/>
    <w:rsid w:val="003A7E21"/>
    <w:rsid w:val="003A7E6F"/>
    <w:rsid w:val="003C3322"/>
    <w:rsid w:val="003C62A5"/>
    <w:rsid w:val="003C68C2"/>
    <w:rsid w:val="003D20AC"/>
    <w:rsid w:val="003D4CAE"/>
    <w:rsid w:val="003F26BD"/>
    <w:rsid w:val="003F52AD"/>
    <w:rsid w:val="0040234B"/>
    <w:rsid w:val="004143AD"/>
    <w:rsid w:val="0043144F"/>
    <w:rsid w:val="00431BFA"/>
    <w:rsid w:val="004353CF"/>
    <w:rsid w:val="00454DAB"/>
    <w:rsid w:val="004631BC"/>
    <w:rsid w:val="00464BDA"/>
    <w:rsid w:val="00484761"/>
    <w:rsid w:val="00484DD5"/>
    <w:rsid w:val="004862ED"/>
    <w:rsid w:val="004C0BEB"/>
    <w:rsid w:val="004C0EC0"/>
    <w:rsid w:val="004C1E16"/>
    <w:rsid w:val="004C2543"/>
    <w:rsid w:val="004C3053"/>
    <w:rsid w:val="004D15CA"/>
    <w:rsid w:val="004E2A40"/>
    <w:rsid w:val="004E3E4C"/>
    <w:rsid w:val="004F23A0"/>
    <w:rsid w:val="004F2FCB"/>
    <w:rsid w:val="005003E3"/>
    <w:rsid w:val="005052CD"/>
    <w:rsid w:val="00515F10"/>
    <w:rsid w:val="0051787C"/>
    <w:rsid w:val="00530ED0"/>
    <w:rsid w:val="00532D01"/>
    <w:rsid w:val="005374B1"/>
    <w:rsid w:val="00547C68"/>
    <w:rsid w:val="00550A26"/>
    <w:rsid w:val="00550BF5"/>
    <w:rsid w:val="005546D5"/>
    <w:rsid w:val="00567A70"/>
    <w:rsid w:val="00581B31"/>
    <w:rsid w:val="005A2A15"/>
    <w:rsid w:val="005A708C"/>
    <w:rsid w:val="005B0AAE"/>
    <w:rsid w:val="005B3D57"/>
    <w:rsid w:val="005D1B15"/>
    <w:rsid w:val="005D2824"/>
    <w:rsid w:val="005D4F1A"/>
    <w:rsid w:val="005D54D3"/>
    <w:rsid w:val="005D72BB"/>
    <w:rsid w:val="005E692F"/>
    <w:rsid w:val="00602ECA"/>
    <w:rsid w:val="00610016"/>
    <w:rsid w:val="00614A12"/>
    <w:rsid w:val="0062114B"/>
    <w:rsid w:val="00623698"/>
    <w:rsid w:val="00625E96"/>
    <w:rsid w:val="00626287"/>
    <w:rsid w:val="00647C09"/>
    <w:rsid w:val="00651F2C"/>
    <w:rsid w:val="00654E38"/>
    <w:rsid w:val="00682EE5"/>
    <w:rsid w:val="00693D5D"/>
    <w:rsid w:val="006A111A"/>
    <w:rsid w:val="006B7F03"/>
    <w:rsid w:val="00706004"/>
    <w:rsid w:val="00725B45"/>
    <w:rsid w:val="00771624"/>
    <w:rsid w:val="00795793"/>
    <w:rsid w:val="007A5C70"/>
    <w:rsid w:val="007C4336"/>
    <w:rsid w:val="007F2007"/>
    <w:rsid w:val="007F7AA6"/>
    <w:rsid w:val="0080514F"/>
    <w:rsid w:val="0081033C"/>
    <w:rsid w:val="00813D13"/>
    <w:rsid w:val="008161BB"/>
    <w:rsid w:val="00820E08"/>
    <w:rsid w:val="00823624"/>
    <w:rsid w:val="00833AB9"/>
    <w:rsid w:val="00837E47"/>
    <w:rsid w:val="008518FE"/>
    <w:rsid w:val="0085659C"/>
    <w:rsid w:val="00857AF8"/>
    <w:rsid w:val="00865ED6"/>
    <w:rsid w:val="00872026"/>
    <w:rsid w:val="0087792E"/>
    <w:rsid w:val="00883EAF"/>
    <w:rsid w:val="00885258"/>
    <w:rsid w:val="008A30C3"/>
    <w:rsid w:val="008A3C23"/>
    <w:rsid w:val="008B68D9"/>
    <w:rsid w:val="008C0E06"/>
    <w:rsid w:val="008C49CC"/>
    <w:rsid w:val="008D59D4"/>
    <w:rsid w:val="008D69E9"/>
    <w:rsid w:val="008E0645"/>
    <w:rsid w:val="008E46A8"/>
    <w:rsid w:val="008E62CD"/>
    <w:rsid w:val="008F594A"/>
    <w:rsid w:val="00904C7E"/>
    <w:rsid w:val="0090608B"/>
    <w:rsid w:val="00910041"/>
    <w:rsid w:val="0091035B"/>
    <w:rsid w:val="009139D8"/>
    <w:rsid w:val="00922F96"/>
    <w:rsid w:val="00930EE0"/>
    <w:rsid w:val="009463CC"/>
    <w:rsid w:val="009770D7"/>
    <w:rsid w:val="00981E0D"/>
    <w:rsid w:val="00987FB8"/>
    <w:rsid w:val="00990DC5"/>
    <w:rsid w:val="00991886"/>
    <w:rsid w:val="0099319C"/>
    <w:rsid w:val="009A1F6E"/>
    <w:rsid w:val="009B27CB"/>
    <w:rsid w:val="009C7D17"/>
    <w:rsid w:val="009E484E"/>
    <w:rsid w:val="009E5756"/>
    <w:rsid w:val="009E75A5"/>
    <w:rsid w:val="009F1C9C"/>
    <w:rsid w:val="009F1F93"/>
    <w:rsid w:val="009F2DE2"/>
    <w:rsid w:val="009F40FB"/>
    <w:rsid w:val="00A04D86"/>
    <w:rsid w:val="00A1285D"/>
    <w:rsid w:val="00A22FCB"/>
    <w:rsid w:val="00A25224"/>
    <w:rsid w:val="00A31DF7"/>
    <w:rsid w:val="00A33F00"/>
    <w:rsid w:val="00A472F1"/>
    <w:rsid w:val="00A51944"/>
    <w:rsid w:val="00A5237D"/>
    <w:rsid w:val="00A554A3"/>
    <w:rsid w:val="00A71F44"/>
    <w:rsid w:val="00A758EA"/>
    <w:rsid w:val="00A95C50"/>
    <w:rsid w:val="00AA3175"/>
    <w:rsid w:val="00AB79A6"/>
    <w:rsid w:val="00AC4850"/>
    <w:rsid w:val="00AC4C24"/>
    <w:rsid w:val="00AC51F8"/>
    <w:rsid w:val="00AE00B5"/>
    <w:rsid w:val="00AE4F6A"/>
    <w:rsid w:val="00AF5517"/>
    <w:rsid w:val="00AF774D"/>
    <w:rsid w:val="00B036BE"/>
    <w:rsid w:val="00B12729"/>
    <w:rsid w:val="00B13137"/>
    <w:rsid w:val="00B30229"/>
    <w:rsid w:val="00B47B59"/>
    <w:rsid w:val="00B51C9E"/>
    <w:rsid w:val="00B53F81"/>
    <w:rsid w:val="00B56C2B"/>
    <w:rsid w:val="00B61CB0"/>
    <w:rsid w:val="00B65BD3"/>
    <w:rsid w:val="00B70469"/>
    <w:rsid w:val="00B72DD8"/>
    <w:rsid w:val="00B72E09"/>
    <w:rsid w:val="00B76B57"/>
    <w:rsid w:val="00B82F60"/>
    <w:rsid w:val="00B91211"/>
    <w:rsid w:val="00BB3787"/>
    <w:rsid w:val="00BB7532"/>
    <w:rsid w:val="00BC0CFC"/>
    <w:rsid w:val="00BC1C63"/>
    <w:rsid w:val="00BC6B62"/>
    <w:rsid w:val="00BF0C69"/>
    <w:rsid w:val="00BF629B"/>
    <w:rsid w:val="00BF655C"/>
    <w:rsid w:val="00C075EF"/>
    <w:rsid w:val="00C11E83"/>
    <w:rsid w:val="00C122E7"/>
    <w:rsid w:val="00C2378A"/>
    <w:rsid w:val="00C378A1"/>
    <w:rsid w:val="00C42C65"/>
    <w:rsid w:val="00C621D6"/>
    <w:rsid w:val="00C65997"/>
    <w:rsid w:val="00C82D86"/>
    <w:rsid w:val="00C906DE"/>
    <w:rsid w:val="00C938FA"/>
    <w:rsid w:val="00CB0502"/>
    <w:rsid w:val="00CB38FE"/>
    <w:rsid w:val="00CB4B8D"/>
    <w:rsid w:val="00CB7AB2"/>
    <w:rsid w:val="00CC0DDA"/>
    <w:rsid w:val="00CD18A5"/>
    <w:rsid w:val="00CD684F"/>
    <w:rsid w:val="00D06623"/>
    <w:rsid w:val="00D06E43"/>
    <w:rsid w:val="00D14C6B"/>
    <w:rsid w:val="00D43FE6"/>
    <w:rsid w:val="00D54D41"/>
    <w:rsid w:val="00D5536F"/>
    <w:rsid w:val="00D56935"/>
    <w:rsid w:val="00D61540"/>
    <w:rsid w:val="00D6374F"/>
    <w:rsid w:val="00D64E90"/>
    <w:rsid w:val="00D671DD"/>
    <w:rsid w:val="00D7201E"/>
    <w:rsid w:val="00D758C6"/>
    <w:rsid w:val="00D90C10"/>
    <w:rsid w:val="00D92E96"/>
    <w:rsid w:val="00DA258C"/>
    <w:rsid w:val="00DA2684"/>
    <w:rsid w:val="00DA3B73"/>
    <w:rsid w:val="00DD4EE9"/>
    <w:rsid w:val="00DD6CC2"/>
    <w:rsid w:val="00DE07FA"/>
    <w:rsid w:val="00DE0C08"/>
    <w:rsid w:val="00DF2DDE"/>
    <w:rsid w:val="00E01667"/>
    <w:rsid w:val="00E0476E"/>
    <w:rsid w:val="00E14867"/>
    <w:rsid w:val="00E15C40"/>
    <w:rsid w:val="00E1712B"/>
    <w:rsid w:val="00E34F64"/>
    <w:rsid w:val="00E36209"/>
    <w:rsid w:val="00E420BB"/>
    <w:rsid w:val="00E50DF6"/>
    <w:rsid w:val="00E82CEE"/>
    <w:rsid w:val="00E82D8B"/>
    <w:rsid w:val="00E92277"/>
    <w:rsid w:val="00E965C5"/>
    <w:rsid w:val="00E96A3A"/>
    <w:rsid w:val="00E97402"/>
    <w:rsid w:val="00E97B99"/>
    <w:rsid w:val="00EB2E9D"/>
    <w:rsid w:val="00EC171B"/>
    <w:rsid w:val="00ED7C5C"/>
    <w:rsid w:val="00EE6FFC"/>
    <w:rsid w:val="00EF10AC"/>
    <w:rsid w:val="00EF21D0"/>
    <w:rsid w:val="00EF4701"/>
    <w:rsid w:val="00EF564E"/>
    <w:rsid w:val="00F07635"/>
    <w:rsid w:val="00F103F8"/>
    <w:rsid w:val="00F114C5"/>
    <w:rsid w:val="00F114F2"/>
    <w:rsid w:val="00F22198"/>
    <w:rsid w:val="00F2348A"/>
    <w:rsid w:val="00F33D49"/>
    <w:rsid w:val="00F3481E"/>
    <w:rsid w:val="00F44F86"/>
    <w:rsid w:val="00F4769C"/>
    <w:rsid w:val="00F575E5"/>
    <w:rsid w:val="00F577F6"/>
    <w:rsid w:val="00F65266"/>
    <w:rsid w:val="00F66010"/>
    <w:rsid w:val="00F70EFA"/>
    <w:rsid w:val="00F7349E"/>
    <w:rsid w:val="00F751E1"/>
    <w:rsid w:val="00F83C5B"/>
    <w:rsid w:val="00F92C42"/>
    <w:rsid w:val="00FB6299"/>
    <w:rsid w:val="00FB67B1"/>
    <w:rsid w:val="00FD347F"/>
    <w:rsid w:val="00FE052E"/>
    <w:rsid w:val="00FE76C1"/>
    <w:rsid w:val="00FF16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268A1890"/>
  <w15:docId w15:val="{8156B79F-E4CC-45DC-8A59-C87ECEC37A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4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List" w:semiHidden="1" w:unhideWhenUsed="1"/>
    <w:lsdException w:name="List Bullet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pPr>
      <w:keepNext/>
      <w:numPr>
        <w:numId w:val="1"/>
      </w:numPr>
      <w:spacing w:before="240" w:after="80"/>
      <w:jc w:val="center"/>
      <w:outlineLvl w:val="0"/>
    </w:pPr>
    <w:rPr>
      <w:smallCaps/>
      <w:kern w:val="28"/>
    </w:rPr>
  </w:style>
  <w:style w:type="paragraph" w:styleId="Ttulo2">
    <w:name w:val="heading 2"/>
    <w:basedOn w:val="Normal"/>
    <w:next w:val="Normal"/>
    <w:link w:val="Ttulo2Char"/>
    <w:uiPriority w:val="9"/>
    <w:qFormat/>
    <w:pPr>
      <w:keepNext/>
      <w:numPr>
        <w:ilvl w:val="1"/>
        <w:numId w:val="1"/>
      </w:numPr>
      <w:spacing w:before="120" w:after="60"/>
      <w:outlineLvl w:val="1"/>
    </w:pPr>
    <w:rPr>
      <w:i/>
      <w:iCs/>
    </w:rPr>
  </w:style>
  <w:style w:type="paragraph" w:styleId="Ttulo3">
    <w:name w:val="heading 3"/>
    <w:basedOn w:val="Normal"/>
    <w:next w:val="Normal"/>
    <w:uiPriority w:val="9"/>
    <w:qFormat/>
    <w:pPr>
      <w:keepNext/>
      <w:numPr>
        <w:ilvl w:val="2"/>
        <w:numId w:val="1"/>
      </w:numPr>
      <w:outlineLvl w:val="2"/>
    </w:pPr>
    <w:rPr>
      <w:i/>
      <w:iCs/>
    </w:rPr>
  </w:style>
  <w:style w:type="paragraph" w:styleId="Ttulo4">
    <w:name w:val="heading 4"/>
    <w:basedOn w:val="Normal"/>
    <w:next w:val="Normal"/>
    <w:uiPriority w:val="9"/>
    <w:qFormat/>
    <w:pPr>
      <w:keepNext/>
      <w:numPr>
        <w:ilvl w:val="3"/>
        <w:numId w:val="1"/>
      </w:numPr>
      <w:spacing w:before="240" w:after="60"/>
      <w:outlineLvl w:val="3"/>
    </w:pPr>
    <w:rPr>
      <w:i/>
      <w:iCs/>
      <w:sz w:val="18"/>
      <w:szCs w:val="18"/>
    </w:rPr>
  </w:style>
  <w:style w:type="paragraph" w:styleId="Ttulo5">
    <w:name w:val="heading 5"/>
    <w:basedOn w:val="Normal"/>
    <w:next w:val="Normal"/>
    <w:uiPriority w:val="9"/>
    <w:qFormat/>
    <w:pPr>
      <w:numPr>
        <w:ilvl w:val="4"/>
        <w:numId w:val="1"/>
      </w:numPr>
      <w:spacing w:before="240" w:after="60"/>
      <w:outlineLvl w:val="4"/>
    </w:pPr>
    <w:rPr>
      <w:sz w:val="18"/>
      <w:szCs w:val="18"/>
    </w:rPr>
  </w:style>
  <w:style w:type="paragraph" w:styleId="Ttulo6">
    <w:name w:val="heading 6"/>
    <w:basedOn w:val="Normal"/>
    <w:next w:val="Normal"/>
    <w:uiPriority w:val="9"/>
    <w:qFormat/>
    <w:pPr>
      <w:numPr>
        <w:ilvl w:val="5"/>
        <w:numId w:val="1"/>
      </w:numPr>
      <w:spacing w:before="240" w:after="60"/>
      <w:outlineLvl w:val="5"/>
    </w:pPr>
    <w:rPr>
      <w:i/>
      <w:iCs/>
      <w:sz w:val="16"/>
      <w:szCs w:val="16"/>
    </w:rPr>
  </w:style>
  <w:style w:type="paragraph" w:styleId="Ttulo7">
    <w:name w:val="heading 7"/>
    <w:basedOn w:val="Normal"/>
    <w:next w:val="Normal"/>
    <w:uiPriority w:val="9"/>
    <w:qFormat/>
    <w:pPr>
      <w:numPr>
        <w:ilvl w:val="6"/>
        <w:numId w:val="1"/>
      </w:numPr>
      <w:spacing w:before="240" w:after="60"/>
      <w:outlineLvl w:val="6"/>
    </w:pPr>
    <w:rPr>
      <w:sz w:val="16"/>
      <w:szCs w:val="16"/>
    </w:rPr>
  </w:style>
  <w:style w:type="paragraph" w:styleId="Ttulo8">
    <w:name w:val="heading 8"/>
    <w:basedOn w:val="Normal"/>
    <w:next w:val="Normal"/>
    <w:uiPriority w:val="9"/>
    <w:qFormat/>
    <w:pPr>
      <w:numPr>
        <w:ilvl w:val="7"/>
        <w:numId w:val="1"/>
      </w:numPr>
      <w:spacing w:before="240" w:after="60"/>
      <w:outlineLvl w:val="7"/>
    </w:pPr>
    <w:rPr>
      <w:i/>
      <w:iCs/>
      <w:sz w:val="16"/>
      <w:szCs w:val="16"/>
    </w:rPr>
  </w:style>
  <w:style w:type="paragraph" w:styleId="Ttulo9">
    <w:name w:val="heading 9"/>
    <w:basedOn w:val="Normal"/>
    <w:next w:val="Normal"/>
    <w:uiPriority w:val="9"/>
    <w:qFormat/>
    <w:pPr>
      <w:numPr>
        <w:ilvl w:val="8"/>
        <w:numId w:val="1"/>
      </w:numPr>
      <w:spacing w:before="240" w:after="60"/>
      <w:outlineLvl w:val="8"/>
    </w:pPr>
    <w:rPr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Abstract">
    <w:name w:val="Abstract"/>
    <w:basedOn w:val="Normal"/>
    <w:next w:val="Normal"/>
    <w:pPr>
      <w:spacing w:before="20"/>
      <w:ind w:firstLine="202"/>
      <w:jc w:val="both"/>
    </w:pPr>
    <w:rPr>
      <w:b/>
      <w:bCs/>
      <w:sz w:val="18"/>
      <w:szCs w:val="18"/>
    </w:rPr>
  </w:style>
  <w:style w:type="paragraph" w:customStyle="1" w:styleId="Authors">
    <w:name w:val="Authors"/>
    <w:basedOn w:val="Normal"/>
    <w:next w:val="Normal"/>
    <w:pPr>
      <w:framePr w:w="9072" w:hSpace="187" w:vSpace="187" w:wrap="notBeside" w:vAnchor="text" w:hAnchor="page" w:xAlign="center" w:y="1"/>
      <w:spacing w:after="320"/>
      <w:jc w:val="center"/>
    </w:pPr>
    <w:rPr>
      <w:sz w:val="22"/>
      <w:szCs w:val="22"/>
    </w:rPr>
  </w:style>
  <w:style w:type="character" w:customStyle="1" w:styleId="MemberType">
    <w:name w:val="MemberType"/>
    <w:basedOn w:val="Fontepargpadro"/>
    <w:rPr>
      <w:rFonts w:ascii="Times New Roman" w:hAnsi="Times New Roman" w:cs="Times New Roman"/>
      <w:i/>
      <w:iCs/>
      <w:sz w:val="22"/>
      <w:szCs w:val="22"/>
    </w:rPr>
  </w:style>
  <w:style w:type="paragraph" w:styleId="Ttulo">
    <w:name w:val="Title"/>
    <w:basedOn w:val="Normal"/>
    <w:next w:val="Normal"/>
    <w:qFormat/>
    <w:pPr>
      <w:framePr w:w="9360" w:hSpace="187" w:vSpace="187" w:wrap="notBeside" w:vAnchor="text" w:hAnchor="page" w:xAlign="center" w:y="1"/>
      <w:jc w:val="center"/>
    </w:pPr>
    <w:rPr>
      <w:kern w:val="28"/>
      <w:sz w:val="48"/>
      <w:szCs w:val="48"/>
    </w:rPr>
  </w:style>
  <w:style w:type="paragraph" w:styleId="Textodenotaderodap">
    <w:name w:val="footnote text"/>
    <w:basedOn w:val="Normal"/>
    <w:link w:val="TextodenotaderodapChar"/>
    <w:semiHidden/>
    <w:pPr>
      <w:ind w:firstLine="202"/>
      <w:jc w:val="both"/>
    </w:pPr>
    <w:rPr>
      <w:sz w:val="16"/>
      <w:szCs w:val="16"/>
    </w:rPr>
  </w:style>
  <w:style w:type="paragraph" w:customStyle="1" w:styleId="References">
    <w:name w:val="References"/>
    <w:basedOn w:val="Normal"/>
    <w:pPr>
      <w:numPr>
        <w:numId w:val="12"/>
      </w:numPr>
      <w:jc w:val="both"/>
    </w:pPr>
    <w:rPr>
      <w:sz w:val="16"/>
      <w:szCs w:val="16"/>
    </w:rPr>
  </w:style>
  <w:style w:type="paragraph" w:customStyle="1" w:styleId="IndexTerms">
    <w:name w:val="IndexTerms"/>
    <w:basedOn w:val="Normal"/>
    <w:next w:val="Normal"/>
    <w:pPr>
      <w:ind w:firstLine="202"/>
      <w:jc w:val="both"/>
    </w:pPr>
    <w:rPr>
      <w:b/>
      <w:bCs/>
      <w:sz w:val="18"/>
      <w:szCs w:val="18"/>
    </w:rPr>
  </w:style>
  <w:style w:type="character" w:styleId="Refdenotaderodap">
    <w:name w:val="footnote reference"/>
    <w:basedOn w:val="Fontepargpadro"/>
    <w:semiHidden/>
    <w:rPr>
      <w:vertAlign w:val="superscript"/>
    </w:rPr>
  </w:style>
  <w:style w:type="paragraph" w:styleId="Rodap">
    <w:name w:val="footer"/>
    <w:basedOn w:val="Normal"/>
    <w:link w:val="RodapChar"/>
    <w:uiPriority w:val="99"/>
    <w:pPr>
      <w:tabs>
        <w:tab w:val="center" w:pos="4320"/>
        <w:tab w:val="right" w:pos="8640"/>
      </w:tabs>
    </w:pPr>
  </w:style>
  <w:style w:type="paragraph" w:customStyle="1" w:styleId="Text">
    <w:name w:val="Text"/>
    <w:basedOn w:val="Normal"/>
    <w:pPr>
      <w:widowControl w:val="0"/>
      <w:spacing w:line="252" w:lineRule="auto"/>
      <w:ind w:firstLine="202"/>
      <w:jc w:val="both"/>
    </w:pPr>
  </w:style>
  <w:style w:type="paragraph" w:customStyle="1" w:styleId="FigureCaption">
    <w:name w:val="Figure Caption"/>
    <w:basedOn w:val="Normal"/>
    <w:pPr>
      <w:jc w:val="both"/>
    </w:pPr>
    <w:rPr>
      <w:sz w:val="16"/>
      <w:szCs w:val="16"/>
    </w:rPr>
  </w:style>
  <w:style w:type="paragraph" w:customStyle="1" w:styleId="TableTitle">
    <w:name w:val="Table Title"/>
    <w:basedOn w:val="Normal"/>
    <w:pPr>
      <w:jc w:val="center"/>
    </w:pPr>
    <w:rPr>
      <w:smallCaps/>
      <w:sz w:val="16"/>
      <w:szCs w:val="16"/>
    </w:rPr>
  </w:style>
  <w:style w:type="paragraph" w:customStyle="1" w:styleId="ReferenceHead">
    <w:name w:val="Reference Head"/>
    <w:basedOn w:val="Ttulo1"/>
    <w:link w:val="ReferenceHeadChar"/>
    <w:pPr>
      <w:numPr>
        <w:numId w:val="0"/>
      </w:numPr>
    </w:pPr>
  </w:style>
  <w:style w:type="paragraph" w:styleId="Cabealho">
    <w:name w:val="header"/>
    <w:basedOn w:val="Normal"/>
    <w:pPr>
      <w:tabs>
        <w:tab w:val="center" w:pos="4320"/>
        <w:tab w:val="right" w:pos="8640"/>
      </w:tabs>
    </w:pPr>
  </w:style>
  <w:style w:type="paragraph" w:customStyle="1" w:styleId="Equation">
    <w:name w:val="Equation"/>
    <w:basedOn w:val="Normal"/>
    <w:next w:val="Normal"/>
    <w:pPr>
      <w:widowControl w:val="0"/>
      <w:tabs>
        <w:tab w:val="right" w:pos="5040"/>
      </w:tabs>
      <w:spacing w:line="252" w:lineRule="auto"/>
      <w:jc w:val="both"/>
    </w:pPr>
  </w:style>
  <w:style w:type="character" w:styleId="Hyperlink">
    <w:name w:val="Hyperlink"/>
    <w:basedOn w:val="Fontepargpadro"/>
    <w:rPr>
      <w:color w:val="0000FF"/>
      <w:u w:val="single"/>
    </w:rPr>
  </w:style>
  <w:style w:type="character" w:styleId="HiperlinkVisitado">
    <w:name w:val="FollowedHyperlink"/>
    <w:basedOn w:val="Fontepargpadro"/>
    <w:rPr>
      <w:color w:val="800080"/>
      <w:u w:val="single"/>
    </w:rPr>
  </w:style>
  <w:style w:type="paragraph" w:styleId="Recuodecorpodetexto">
    <w:name w:val="Body Text Indent"/>
    <w:basedOn w:val="Normal"/>
    <w:link w:val="RecuodecorpodetextoChar"/>
    <w:pPr>
      <w:ind w:left="630" w:hanging="630"/>
    </w:pPr>
    <w:rPr>
      <w:szCs w:val="24"/>
    </w:rPr>
  </w:style>
  <w:style w:type="paragraph" w:styleId="MapadoDocumento">
    <w:name w:val="Document Map"/>
    <w:basedOn w:val="Normal"/>
    <w:semiHidden/>
    <w:rsid w:val="00DC5FC7"/>
    <w:pPr>
      <w:shd w:val="clear" w:color="auto" w:fill="000080"/>
    </w:pPr>
    <w:rPr>
      <w:rFonts w:ascii="Tahoma" w:hAnsi="Tahoma" w:cs="Tahoma"/>
    </w:rPr>
  </w:style>
  <w:style w:type="paragraph" w:customStyle="1" w:styleId="Pa0">
    <w:name w:val="Pa0"/>
    <w:basedOn w:val="Normal"/>
    <w:next w:val="Normal"/>
    <w:rsid w:val="00426966"/>
    <w:pPr>
      <w:widowControl w:val="0"/>
      <w:adjustRightInd w:val="0"/>
      <w:spacing w:line="241" w:lineRule="atLeast"/>
    </w:pPr>
    <w:rPr>
      <w:rFonts w:ascii="Baskerville" w:hAnsi="Baskerville"/>
      <w:sz w:val="24"/>
      <w:szCs w:val="24"/>
    </w:rPr>
  </w:style>
  <w:style w:type="character" w:customStyle="1" w:styleId="A5">
    <w:name w:val="A5"/>
    <w:rsid w:val="00426966"/>
    <w:rPr>
      <w:color w:val="00529F"/>
      <w:sz w:val="20"/>
      <w:szCs w:val="20"/>
    </w:rPr>
  </w:style>
  <w:style w:type="paragraph" w:styleId="Textodebalo">
    <w:name w:val="Balloon Text"/>
    <w:basedOn w:val="Normal"/>
    <w:link w:val="TextodebaloChar"/>
    <w:rsid w:val="00F33D49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rsid w:val="00F33D49"/>
    <w:rPr>
      <w:rFonts w:ascii="Tahoma" w:hAnsi="Tahoma" w:cs="Tahoma"/>
      <w:sz w:val="16"/>
      <w:szCs w:val="16"/>
    </w:rPr>
  </w:style>
  <w:style w:type="character" w:styleId="TextodoEspaoReservado">
    <w:name w:val="Placeholder Text"/>
    <w:basedOn w:val="Fontepargpadro"/>
    <w:uiPriority w:val="99"/>
    <w:semiHidden/>
    <w:rsid w:val="009A1F6E"/>
    <w:rPr>
      <w:color w:val="808080"/>
    </w:rPr>
  </w:style>
  <w:style w:type="paragraph" w:customStyle="1" w:styleId="ParagraphStyle1">
    <w:name w:val="Paragraph Style 1"/>
    <w:basedOn w:val="Normal"/>
    <w:uiPriority w:val="99"/>
    <w:rsid w:val="00C82D86"/>
    <w:pPr>
      <w:widowControl w:val="0"/>
      <w:tabs>
        <w:tab w:val="left" w:pos="480"/>
      </w:tabs>
      <w:adjustRightInd w:val="0"/>
      <w:spacing w:before="100" w:line="280" w:lineRule="atLeast"/>
      <w:textAlignment w:val="center"/>
    </w:pPr>
    <w:rPr>
      <w:rFonts w:ascii="Formata-Regular" w:eastAsiaTheme="minorEastAsia" w:hAnsi="Formata-Regular" w:cs="Formata-Regular"/>
      <w:color w:val="000000"/>
      <w:sz w:val="22"/>
      <w:szCs w:val="22"/>
      <w:lang w:eastAsia="ja-JP"/>
    </w:rPr>
  </w:style>
  <w:style w:type="character" w:customStyle="1" w:styleId="BodyText1">
    <w:name w:val="Body Text1"/>
    <w:basedOn w:val="Fontepargpadro"/>
    <w:uiPriority w:val="99"/>
    <w:rsid w:val="00C82D86"/>
    <w:rPr>
      <w:rFonts w:ascii="Verdana" w:hAnsi="Verdana" w:cs="Verdana"/>
      <w:color w:val="000000"/>
      <w:sz w:val="22"/>
      <w:szCs w:val="22"/>
    </w:rPr>
  </w:style>
  <w:style w:type="character" w:customStyle="1" w:styleId="bodytype">
    <w:name w:val="body type"/>
    <w:basedOn w:val="Fontepargpadro"/>
    <w:uiPriority w:val="99"/>
    <w:rsid w:val="00C82D86"/>
    <w:rPr>
      <w:rFonts w:ascii="Formata-Regular" w:hAnsi="Formata-Regular" w:cs="Formata-Regular"/>
      <w:color w:val="000000"/>
      <w:sz w:val="22"/>
      <w:szCs w:val="22"/>
    </w:rPr>
  </w:style>
  <w:style w:type="paragraph" w:customStyle="1" w:styleId="Style1">
    <w:name w:val="Style1"/>
    <w:basedOn w:val="ReferenceHead"/>
    <w:link w:val="Style1Char"/>
    <w:qFormat/>
    <w:rsid w:val="003F52AD"/>
  </w:style>
  <w:style w:type="character" w:customStyle="1" w:styleId="Ttulo1Char">
    <w:name w:val="Título 1 Char"/>
    <w:basedOn w:val="Fontepargpadro"/>
    <w:link w:val="Ttulo1"/>
    <w:uiPriority w:val="9"/>
    <w:rsid w:val="003F52AD"/>
    <w:rPr>
      <w:smallCaps/>
      <w:kern w:val="28"/>
    </w:rPr>
  </w:style>
  <w:style w:type="character" w:customStyle="1" w:styleId="ReferenceHeadChar">
    <w:name w:val="Reference Head Char"/>
    <w:basedOn w:val="Ttulo1Char"/>
    <w:link w:val="ReferenceHead"/>
    <w:rsid w:val="003F52AD"/>
    <w:rPr>
      <w:smallCaps/>
      <w:kern w:val="28"/>
    </w:rPr>
  </w:style>
  <w:style w:type="character" w:customStyle="1" w:styleId="Style1Char">
    <w:name w:val="Style1 Char"/>
    <w:basedOn w:val="ReferenceHeadChar"/>
    <w:link w:val="Style1"/>
    <w:rsid w:val="003F52AD"/>
    <w:rPr>
      <w:smallCaps/>
      <w:kern w:val="28"/>
    </w:rPr>
  </w:style>
  <w:style w:type="paragraph" w:styleId="Reviso">
    <w:name w:val="Revision"/>
    <w:hidden/>
    <w:uiPriority w:val="99"/>
    <w:semiHidden/>
    <w:rsid w:val="001B36B1"/>
  </w:style>
  <w:style w:type="character" w:customStyle="1" w:styleId="BodyText2">
    <w:name w:val="Body Text2"/>
    <w:basedOn w:val="Fontepargpadro"/>
    <w:uiPriority w:val="99"/>
    <w:rsid w:val="001B36B1"/>
    <w:rPr>
      <w:rFonts w:ascii="Verdana" w:hAnsi="Verdana" w:cs="Verdana"/>
      <w:color w:val="000000"/>
      <w:sz w:val="22"/>
      <w:szCs w:val="22"/>
    </w:rPr>
  </w:style>
  <w:style w:type="character" w:customStyle="1" w:styleId="Ttulo2Char">
    <w:name w:val="Título 2 Char"/>
    <w:basedOn w:val="Fontepargpadro"/>
    <w:link w:val="Ttulo2"/>
    <w:uiPriority w:val="9"/>
    <w:rsid w:val="001B36B1"/>
    <w:rPr>
      <w:i/>
      <w:iCs/>
    </w:rPr>
  </w:style>
  <w:style w:type="paragraph" w:customStyle="1" w:styleId="TextL-MAG">
    <w:name w:val="Text L-MAG"/>
    <w:basedOn w:val="Normal"/>
    <w:link w:val="TextL-MAGChar"/>
    <w:qFormat/>
    <w:rsid w:val="009C7D17"/>
    <w:pPr>
      <w:widowControl w:val="0"/>
      <w:tabs>
        <w:tab w:val="left" w:pos="360"/>
      </w:tabs>
      <w:spacing w:line="276" w:lineRule="auto"/>
      <w:ind w:firstLine="360"/>
      <w:jc w:val="both"/>
    </w:pPr>
    <w:rPr>
      <w:rFonts w:ascii="Arial" w:eastAsia="MS Mincho" w:hAnsi="Arial"/>
      <w:sz w:val="18"/>
      <w:szCs w:val="22"/>
      <w:lang w:eastAsia="ja-JP"/>
    </w:rPr>
  </w:style>
  <w:style w:type="character" w:customStyle="1" w:styleId="TextL-MAGChar">
    <w:name w:val="Text L-MAG Char"/>
    <w:basedOn w:val="Fontepargpadro"/>
    <w:link w:val="TextL-MAG"/>
    <w:rsid w:val="009C7D17"/>
    <w:rPr>
      <w:rFonts w:ascii="Arial" w:eastAsia="MS Mincho" w:hAnsi="Arial"/>
      <w:sz w:val="18"/>
      <w:szCs w:val="22"/>
      <w:lang w:eastAsia="ja-JP"/>
    </w:rPr>
  </w:style>
  <w:style w:type="character" w:customStyle="1" w:styleId="RodapChar">
    <w:name w:val="Rodapé Char"/>
    <w:basedOn w:val="Fontepargpadro"/>
    <w:link w:val="Rodap"/>
    <w:uiPriority w:val="99"/>
    <w:rsid w:val="00D90C10"/>
  </w:style>
  <w:style w:type="character" w:customStyle="1" w:styleId="TextodenotaderodapChar">
    <w:name w:val="Texto de nota de rodapé Char"/>
    <w:basedOn w:val="Fontepargpadro"/>
    <w:link w:val="Textodenotaderodap"/>
    <w:semiHidden/>
    <w:rsid w:val="00C075EF"/>
    <w:rPr>
      <w:sz w:val="16"/>
      <w:szCs w:val="16"/>
    </w:rPr>
  </w:style>
  <w:style w:type="character" w:customStyle="1" w:styleId="RecuodecorpodetextoChar">
    <w:name w:val="Recuo de corpo de texto Char"/>
    <w:basedOn w:val="Fontepargpadro"/>
    <w:link w:val="Recuodecorpodetexto"/>
    <w:rsid w:val="003F26BD"/>
    <w:rPr>
      <w:szCs w:val="24"/>
    </w:rPr>
  </w:style>
  <w:style w:type="character" w:styleId="Refdecomentrio">
    <w:name w:val="annotation reference"/>
    <w:basedOn w:val="Fontepargpadro"/>
    <w:semiHidden/>
    <w:unhideWhenUsed/>
    <w:rsid w:val="00D61540"/>
    <w:rPr>
      <w:sz w:val="16"/>
      <w:szCs w:val="16"/>
    </w:rPr>
  </w:style>
  <w:style w:type="paragraph" w:styleId="Textodecomentrio">
    <w:name w:val="annotation text"/>
    <w:basedOn w:val="Normal"/>
    <w:link w:val="TextodecomentrioChar"/>
    <w:semiHidden/>
    <w:unhideWhenUsed/>
    <w:rsid w:val="00D61540"/>
  </w:style>
  <w:style w:type="character" w:customStyle="1" w:styleId="TextodecomentrioChar">
    <w:name w:val="Texto de comentário Char"/>
    <w:basedOn w:val="Fontepargpadro"/>
    <w:link w:val="Textodecomentrio"/>
    <w:semiHidden/>
    <w:rsid w:val="00D61540"/>
  </w:style>
  <w:style w:type="paragraph" w:styleId="Assuntodocomentrio">
    <w:name w:val="annotation subject"/>
    <w:basedOn w:val="Textodecomentrio"/>
    <w:next w:val="Textodecomentrio"/>
    <w:link w:val="AssuntodocomentrioChar"/>
    <w:semiHidden/>
    <w:unhideWhenUsed/>
    <w:rsid w:val="00D61540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semiHidden/>
    <w:rsid w:val="00D61540"/>
    <w:rPr>
      <w:b/>
      <w:bCs/>
    </w:rPr>
  </w:style>
  <w:style w:type="paragraph" w:styleId="PargrafodaLista">
    <w:name w:val="List Paragraph"/>
    <w:basedOn w:val="Normal"/>
    <w:uiPriority w:val="34"/>
    <w:qFormat/>
    <w:rsid w:val="00A5194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887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6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keywords@ieee.org" TargetMode="External"/><Relationship Id="rId13" Type="http://schemas.openxmlformats.org/officeDocument/2006/relationships/image" Target="media/image15.png"/><Relationship Id="rId18" Type="http://schemas.openxmlformats.org/officeDocument/2006/relationships/image" Target="media/image4.PNG"/><Relationship Id="rId26" Type="http://schemas.openxmlformats.org/officeDocument/2006/relationships/image" Target="media/image8.png"/><Relationship Id="rId39" Type="http://schemas.openxmlformats.org/officeDocument/2006/relationships/image" Target="media/image130.PNG"/><Relationship Id="rId3" Type="http://schemas.openxmlformats.org/officeDocument/2006/relationships/styles" Target="styles.xml"/><Relationship Id="rId21" Type="http://schemas.openxmlformats.org/officeDocument/2006/relationships/image" Target="media/image50.png"/><Relationship Id="rId34" Type="http://schemas.openxmlformats.org/officeDocument/2006/relationships/image" Target="media/image12.PNG"/><Relationship Id="rId42" Type="http://schemas.microsoft.com/office/2011/relationships/people" Target="people.xml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30.PNG"/><Relationship Id="rId25" Type="http://schemas.openxmlformats.org/officeDocument/2006/relationships/image" Target="media/image70.png"/><Relationship Id="rId33" Type="http://schemas.openxmlformats.org/officeDocument/2006/relationships/image" Target="media/image110.PNG"/><Relationship Id="rId38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5.png"/><Relationship Id="rId29" Type="http://schemas.openxmlformats.org/officeDocument/2006/relationships/image" Target="media/image90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1/relationships/commentsExtended" Target="commentsExtended.xml"/><Relationship Id="rId24" Type="http://schemas.openxmlformats.org/officeDocument/2006/relationships/image" Target="media/image7.png"/><Relationship Id="rId32" Type="http://schemas.openxmlformats.org/officeDocument/2006/relationships/image" Target="media/image11.PNG"/><Relationship Id="rId37" Type="http://schemas.openxmlformats.org/officeDocument/2006/relationships/image" Target="media/image131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20.png"/><Relationship Id="rId23" Type="http://schemas.openxmlformats.org/officeDocument/2006/relationships/image" Target="media/image60.png"/><Relationship Id="rId28" Type="http://schemas.openxmlformats.org/officeDocument/2006/relationships/image" Target="media/image9.png"/><Relationship Id="rId36" Type="http://schemas.openxmlformats.org/officeDocument/2006/relationships/image" Target="media/image13.PNG"/><Relationship Id="rId10" Type="http://schemas.openxmlformats.org/officeDocument/2006/relationships/comments" Target="comments.xml"/><Relationship Id="rId19" Type="http://schemas.openxmlformats.org/officeDocument/2006/relationships/image" Target="media/image40.PNG"/><Relationship Id="rId31" Type="http://schemas.openxmlformats.org/officeDocument/2006/relationships/image" Target="media/image100.png"/><Relationship Id="rId4" Type="http://schemas.openxmlformats.org/officeDocument/2006/relationships/settings" Target="settings.xml"/><Relationship Id="rId9" Type="http://schemas.openxmlformats.org/officeDocument/2006/relationships/hyperlink" Target="http://www.ieee.org/organizations/pubs/ani_prod/keywrd98.txt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6.png"/><Relationship Id="rId27" Type="http://schemas.openxmlformats.org/officeDocument/2006/relationships/image" Target="media/image80.png"/><Relationship Id="rId30" Type="http://schemas.openxmlformats.org/officeDocument/2006/relationships/image" Target="media/image10.png"/><Relationship Id="rId35" Type="http://schemas.openxmlformats.org/officeDocument/2006/relationships/image" Target="media/image120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2380F63-6653-41ED-A9D6-9ED550DA5D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6</Pages>
  <Words>2915</Words>
  <Characters>15744</Characters>
  <Application>Microsoft Office Word</Application>
  <DocSecurity>0</DocSecurity>
  <Lines>131</Lines>
  <Paragraphs>37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</vt:lpstr>
      <vt:lpstr></vt:lpstr>
    </vt:vector>
  </TitlesOfParts>
  <Company>IEEE</Company>
  <LinksUpToDate>false</LinksUpToDate>
  <CharactersWithSpaces>18622</CharactersWithSpaces>
  <SharedDoc>false</SharedDoc>
  <HLinks>
    <vt:vector size="72" baseType="variant">
      <vt:variant>
        <vt:i4>6160457</vt:i4>
      </vt:variant>
      <vt:variant>
        <vt:i4>39</vt:i4>
      </vt:variant>
      <vt:variant>
        <vt:i4>0</vt:i4>
      </vt:variant>
      <vt:variant>
        <vt:i4>5</vt:i4>
      </vt:variant>
      <vt:variant>
        <vt:lpwstr>http://www.(URL/</vt:lpwstr>
      </vt:variant>
      <vt:variant>
        <vt:lpwstr/>
      </vt:variant>
      <vt:variant>
        <vt:i4>2687077</vt:i4>
      </vt:variant>
      <vt:variant>
        <vt:i4>36</vt:i4>
      </vt:variant>
      <vt:variant>
        <vt:i4>0</vt:i4>
      </vt:variant>
      <vt:variant>
        <vt:i4>5</vt:i4>
      </vt:variant>
      <vt:variant>
        <vt:lpwstr>http://www.atm.com/</vt:lpwstr>
      </vt:variant>
      <vt:variant>
        <vt:lpwstr/>
      </vt:variant>
      <vt:variant>
        <vt:i4>6160457</vt:i4>
      </vt:variant>
      <vt:variant>
        <vt:i4>33</vt:i4>
      </vt:variant>
      <vt:variant>
        <vt:i4>0</vt:i4>
      </vt:variant>
      <vt:variant>
        <vt:i4>5</vt:i4>
      </vt:variant>
      <vt:variant>
        <vt:lpwstr>http://www.(url/</vt:lpwstr>
      </vt:variant>
      <vt:variant>
        <vt:lpwstr/>
      </vt:variant>
      <vt:variant>
        <vt:i4>2031701</vt:i4>
      </vt:variant>
      <vt:variant>
        <vt:i4>30</vt:i4>
      </vt:variant>
      <vt:variant>
        <vt:i4>0</vt:i4>
      </vt:variant>
      <vt:variant>
        <vt:i4>5</vt:i4>
      </vt:variant>
      <vt:variant>
        <vt:lpwstr>http://www.ieee.org/web/publications/authors/transjnl/index.html</vt:lpwstr>
      </vt:variant>
      <vt:variant>
        <vt:lpwstr/>
      </vt:variant>
      <vt:variant>
        <vt:i4>4391006</vt:i4>
      </vt:variant>
      <vt:variant>
        <vt:i4>21</vt:i4>
      </vt:variant>
      <vt:variant>
        <vt:i4>0</vt:i4>
      </vt:variant>
      <vt:variant>
        <vt:i4>5</vt:i4>
      </vt:variant>
      <vt:variant>
        <vt:lpwstr>http://www.ieee.org/copyright</vt:lpwstr>
      </vt:variant>
      <vt:variant>
        <vt:lpwstr/>
      </vt:variant>
      <vt:variant>
        <vt:i4>2555906</vt:i4>
      </vt:variant>
      <vt:variant>
        <vt:i4>18</vt:i4>
      </vt:variant>
      <vt:variant>
        <vt:i4>0</vt:i4>
      </vt:variant>
      <vt:variant>
        <vt:i4>5</vt:i4>
      </vt:variant>
      <vt:variant>
        <vt:lpwstr>mailto:graphics@ieee.org</vt:lpwstr>
      </vt:variant>
      <vt:variant>
        <vt:lpwstr/>
      </vt:variant>
      <vt:variant>
        <vt:i4>7405602</vt:i4>
      </vt:variant>
      <vt:variant>
        <vt:i4>15</vt:i4>
      </vt:variant>
      <vt:variant>
        <vt:i4>0</vt:i4>
      </vt:variant>
      <vt:variant>
        <vt:i4>5</vt:i4>
      </vt:variant>
      <vt:variant>
        <vt:lpwstr>http://graphicsqc.ieee.org/</vt:lpwstr>
      </vt:variant>
      <vt:variant>
        <vt:lpwstr/>
      </vt:variant>
      <vt:variant>
        <vt:i4>3866730</vt:i4>
      </vt:variant>
      <vt:variant>
        <vt:i4>12</vt:i4>
      </vt:variant>
      <vt:variant>
        <vt:i4>0</vt:i4>
      </vt:variant>
      <vt:variant>
        <vt:i4>5</vt:i4>
      </vt:variant>
      <vt:variant>
        <vt:lpwstr>http://www.adobe.com/support/downloads/</vt:lpwstr>
      </vt:variant>
      <vt:variant>
        <vt:lpwstr/>
      </vt:variant>
      <vt:variant>
        <vt:i4>2424932</vt:i4>
      </vt:variant>
      <vt:variant>
        <vt:i4>9</vt:i4>
      </vt:variant>
      <vt:variant>
        <vt:i4>0</vt:i4>
      </vt:variant>
      <vt:variant>
        <vt:i4>5</vt:i4>
      </vt:variant>
      <vt:variant>
        <vt:lpwstr>http://www.adobe.com/support/downloads/pdrvwin.htm</vt:lpwstr>
      </vt:variant>
      <vt:variant>
        <vt:lpwstr/>
      </vt:variant>
      <vt:variant>
        <vt:i4>2031701</vt:i4>
      </vt:variant>
      <vt:variant>
        <vt:i4>6</vt:i4>
      </vt:variant>
      <vt:variant>
        <vt:i4>0</vt:i4>
      </vt:variant>
      <vt:variant>
        <vt:i4>5</vt:i4>
      </vt:variant>
      <vt:variant>
        <vt:lpwstr>http://www.ieee.org/web/publications/authors/transjnl/index.html</vt:lpwstr>
      </vt:variant>
      <vt:variant>
        <vt:lpwstr/>
      </vt:variant>
      <vt:variant>
        <vt:i4>1507385</vt:i4>
      </vt:variant>
      <vt:variant>
        <vt:i4>3</vt:i4>
      </vt:variant>
      <vt:variant>
        <vt:i4>0</vt:i4>
      </vt:variant>
      <vt:variant>
        <vt:i4>5</vt:i4>
      </vt:variant>
      <vt:variant>
        <vt:lpwstr>http://www.ieee.org/organizations/pubs/ani_prod/keywrd98.txt</vt:lpwstr>
      </vt:variant>
      <vt:variant>
        <vt:lpwstr/>
      </vt:variant>
      <vt:variant>
        <vt:i4>3342345</vt:i4>
      </vt:variant>
      <vt:variant>
        <vt:i4>0</vt:i4>
      </vt:variant>
      <vt:variant>
        <vt:i4>0</vt:i4>
      </vt:variant>
      <vt:variant>
        <vt:i4>5</vt:i4>
      </vt:variant>
      <vt:variant>
        <vt:lpwstr>mailto:keywords@ieee.org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</dc:title>
  <dc:subject>IEEE Transactions on Magnetics</dc:subject>
  <dc:creator>-</dc:creator>
  <cp:lastModifiedBy>Alisson Steffens Henrique</cp:lastModifiedBy>
  <cp:revision>5</cp:revision>
  <cp:lastPrinted>2012-08-02T18:53:00Z</cp:lastPrinted>
  <dcterms:created xsi:type="dcterms:W3CDTF">2016-12-09T21:42:00Z</dcterms:created>
  <dcterms:modified xsi:type="dcterms:W3CDTF">2016-12-10T01:42:00Z</dcterms:modified>
</cp:coreProperties>
</file>